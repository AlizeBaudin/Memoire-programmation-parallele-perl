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005"/>
        <w:gridCol w:w="3005"/>
        <w:gridCol w:w="3005"/>
      </w:tblGrid>
      <w:tr w:rsidR="78375C66" w14:paraId="0F357DB1" w14:textId="77777777" w:rsidTr="78375C66">
        <w:trPr>
          <w:trHeight w:val="300"/>
        </w:trPr>
        <w:tc>
          <w:tcPr>
            <w:tcW w:w="3005" w:type="dxa"/>
          </w:tcPr>
          <w:p w14:paraId="0BF946B1" w14:textId="0DC707EF" w:rsidR="395BF21A" w:rsidRDefault="00696AA5" w:rsidP="78375C66">
            <w:ins w:id="0" w:author="Yassine MESBAH" w:date="2023-06-14T10:48:00Z">
              <w:r>
                <w:t>n</w:t>
              </w:r>
            </w:ins>
            <w:r w:rsidR="00EE21AC">
              <w:rPr>
                <w:noProof/>
                <w:lang w:eastAsia="fr-FR"/>
              </w:rPr>
              <w:drawing>
                <wp:inline distT="0" distB="0" distL="0" distR="0" wp14:anchorId="2924069E" wp14:editId="170AAA78">
                  <wp:extent cx="1860605" cy="391503"/>
                  <wp:effectExtent l="0" t="0" r="6350" b="8890"/>
                  <wp:docPr id="261882245" name="Image 2618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8324" cy="407856"/>
                          </a:xfrm>
                          <a:prstGeom prst="rect">
                            <a:avLst/>
                          </a:prstGeom>
                        </pic:spPr>
                      </pic:pic>
                    </a:graphicData>
                  </a:graphic>
                </wp:inline>
              </w:drawing>
            </w:r>
          </w:p>
        </w:tc>
        <w:tc>
          <w:tcPr>
            <w:tcW w:w="3005" w:type="dxa"/>
          </w:tcPr>
          <w:p w14:paraId="21FAEAD6" w14:textId="3D3FB9D7" w:rsidR="78375C66" w:rsidRDefault="78375C66" w:rsidP="78375C66"/>
        </w:tc>
        <w:tc>
          <w:tcPr>
            <w:tcW w:w="3005" w:type="dxa"/>
          </w:tcPr>
          <w:p w14:paraId="7ACAB59C" w14:textId="577C784C" w:rsidR="395BF21A" w:rsidRDefault="395BF21A" w:rsidP="78375C66">
            <w:pPr>
              <w:jc w:val="right"/>
            </w:pPr>
            <w:r>
              <w:rPr>
                <w:noProof/>
                <w:lang w:eastAsia="fr-FR"/>
              </w:rPr>
              <w:drawing>
                <wp:inline distT="0" distB="0" distL="0" distR="0" wp14:anchorId="5060F2D5" wp14:editId="7AF400D1">
                  <wp:extent cx="952500" cy="615462"/>
                  <wp:effectExtent l="0" t="0" r="0" b="0"/>
                  <wp:docPr id="768850023" name="Image 76885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2500" cy="615462"/>
                          </a:xfrm>
                          <a:prstGeom prst="rect">
                            <a:avLst/>
                          </a:prstGeom>
                        </pic:spPr>
                      </pic:pic>
                    </a:graphicData>
                  </a:graphic>
                </wp:inline>
              </w:drawing>
            </w:r>
          </w:p>
        </w:tc>
      </w:tr>
    </w:tbl>
    <w:p w14:paraId="3BFEFB25" w14:textId="0EAFCA88" w:rsidR="00C51F6E" w:rsidRDefault="00C51F6E" w:rsidP="78375C66"/>
    <w:p w14:paraId="03EA3258" w14:textId="25424EDD" w:rsidR="78375C66" w:rsidRDefault="78375C66" w:rsidP="78375C66"/>
    <w:p w14:paraId="4C36A2EB" w14:textId="7151F5E3" w:rsidR="44633551" w:rsidRDefault="44633551" w:rsidP="78375C66">
      <w:pPr>
        <w:jc w:val="center"/>
        <w:rPr>
          <w:color w:val="FF0000"/>
          <w:sz w:val="52"/>
          <w:szCs w:val="52"/>
        </w:rPr>
      </w:pPr>
      <w:commentRangeStart w:id="1"/>
      <w:r w:rsidRPr="78375C66">
        <w:rPr>
          <w:color w:val="FF0000"/>
          <w:sz w:val="52"/>
          <w:szCs w:val="52"/>
        </w:rPr>
        <w:t>Mémoire</w:t>
      </w:r>
      <w:commentRangeEnd w:id="1"/>
      <w:r>
        <w:commentReference w:id="1"/>
      </w:r>
    </w:p>
    <w:p w14:paraId="56B7C3BD" w14:textId="3A5F310F" w:rsidR="44633551" w:rsidRDefault="44633551" w:rsidP="78375C66">
      <w:pPr>
        <w:jc w:val="center"/>
      </w:pPr>
      <w:r>
        <w:t>Année universitaire 2022/2023</w:t>
      </w:r>
    </w:p>
    <w:p w14:paraId="58FF494A" w14:textId="0F27E969" w:rsidR="78375C66" w:rsidRDefault="78375C66" w:rsidP="78375C66"/>
    <w:p w14:paraId="098CC3B2" w14:textId="7BA5B754" w:rsidR="0B23B29E" w:rsidRDefault="0B23B29E" w:rsidP="78375C66">
      <w:pPr>
        <w:jc w:val="center"/>
      </w:pPr>
      <w:r>
        <w:t xml:space="preserve">BAUDIN Alizé </w:t>
      </w:r>
    </w:p>
    <w:p w14:paraId="5D4D56AE" w14:textId="772D3B55" w:rsidR="0B23B29E" w:rsidRDefault="0B23B29E" w:rsidP="78375C66">
      <w:pPr>
        <w:jc w:val="center"/>
        <w:rPr>
          <w:b/>
          <w:bCs/>
          <w:sz w:val="32"/>
          <w:szCs w:val="32"/>
        </w:rPr>
      </w:pPr>
      <w:r w:rsidRPr="78375C66">
        <w:rPr>
          <w:b/>
          <w:bCs/>
          <w:sz w:val="28"/>
          <w:szCs w:val="28"/>
        </w:rPr>
        <w:t>Master MIAGE IF</w:t>
      </w:r>
    </w:p>
    <w:p w14:paraId="2B5A1210" w14:textId="50A85336" w:rsidR="0659A587" w:rsidRDefault="0659A587" w:rsidP="78375C66">
      <w:pPr>
        <w:jc w:val="center"/>
      </w:pPr>
      <w:r>
        <w:rPr>
          <w:noProof/>
          <w:lang w:eastAsia="fr-FR"/>
        </w:rPr>
        <w:drawing>
          <wp:inline distT="0" distB="0" distL="0" distR="0" wp14:anchorId="0F5D9896" wp14:editId="2E782AAD">
            <wp:extent cx="2929631" cy="628650"/>
            <wp:effectExtent l="0" t="0" r="0" b="0"/>
            <wp:docPr id="897329539" name="Image 89732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29631" cy="628650"/>
                    </a:xfrm>
                    <a:prstGeom prst="rect">
                      <a:avLst/>
                    </a:prstGeom>
                  </pic:spPr>
                </pic:pic>
              </a:graphicData>
            </a:graphic>
          </wp:inline>
        </w:drawing>
      </w:r>
    </w:p>
    <w:p w14:paraId="17E3CDD4" w14:textId="5C3B9FE7" w:rsidR="0B23B29E" w:rsidRDefault="3DA44894" w:rsidP="78375C66">
      <w:pPr>
        <w:jc w:val="center"/>
      </w:pPr>
      <w:commentRangeStart w:id="2"/>
      <w:r>
        <w:t xml:space="preserve">Programmation </w:t>
      </w:r>
      <w:r w:rsidR="0B23B29E">
        <w:t>parallèle : gestion des threads</w:t>
      </w:r>
      <w:r w:rsidR="449F4B94">
        <w:t xml:space="preserve"> en Perl</w:t>
      </w:r>
      <w:r w:rsidR="0B23B29E">
        <w:t xml:space="preserve"> </w:t>
      </w:r>
      <w:commentRangeEnd w:id="2"/>
      <w:r w:rsidR="0B23B29E">
        <w:commentReference w:id="2"/>
      </w:r>
    </w:p>
    <w:p w14:paraId="744C525B" w14:textId="55E273C5" w:rsidR="0B23B29E" w:rsidRDefault="0B23B29E" w:rsidP="78375C66">
      <w:pPr>
        <w:jc w:val="center"/>
      </w:pPr>
      <w:r>
        <w:t>Mémoire dirigé par Thierry JAILLET en tant que tuteur enseignant et MESSBAH Yassine en tant maître d’apprentissage</w:t>
      </w:r>
    </w:p>
    <w:p w14:paraId="2D33F795" w14:textId="64D65AA1" w:rsidR="0B23B29E" w:rsidRDefault="0B23B29E" w:rsidP="78375C66"/>
    <w:p w14:paraId="4F092A84" w14:textId="6D68304E" w:rsidR="0B23B29E" w:rsidRDefault="0B23B29E" w:rsidP="43902D87">
      <w:pPr>
        <w:rPr>
          <w:b/>
          <w:bCs/>
          <w:u w:val="single"/>
        </w:rPr>
      </w:pPr>
      <w:r w:rsidRPr="2A053FD8">
        <w:rPr>
          <w:b/>
          <w:bCs/>
          <w:u w:val="single"/>
        </w:rPr>
        <w:t>Résumé</w:t>
      </w:r>
      <w:r w:rsidR="0245D7FB" w:rsidRPr="2A053FD8">
        <w:rPr>
          <w:b/>
          <w:bCs/>
          <w:u w:val="single"/>
        </w:rPr>
        <w:t xml:space="preserve"> :</w:t>
      </w:r>
      <w:r w:rsidR="0245D7FB">
        <w:t xml:space="preserve"> </w:t>
      </w:r>
      <w:r w:rsidR="7FC6D12B">
        <w:t>Le cœur de ce mémoire</w:t>
      </w:r>
      <w:r w:rsidR="0245D7FB">
        <w:t xml:space="preserve"> traite essentiellement des </w:t>
      </w:r>
      <w:r w:rsidR="078B7F84">
        <w:t>théorie</w:t>
      </w:r>
      <w:r w:rsidR="659EE96D">
        <w:t>s</w:t>
      </w:r>
      <w:r w:rsidR="078B7F84">
        <w:t xml:space="preserve">, </w:t>
      </w:r>
      <w:r w:rsidR="0245D7FB">
        <w:t>méthodes</w:t>
      </w:r>
      <w:r w:rsidR="119C0C3A">
        <w:t xml:space="preserve"> et </w:t>
      </w:r>
      <w:r w:rsidR="0245D7FB">
        <w:t>technique</w:t>
      </w:r>
      <w:ins w:id="3" w:author="Yassine MESBAH" w:date="2023-06-07T08:59:00Z">
        <w:r w:rsidR="00490B02">
          <w:t>s</w:t>
        </w:r>
      </w:ins>
      <w:r w:rsidR="0245D7FB">
        <w:t xml:space="preserve"> </w:t>
      </w:r>
      <w:r w:rsidR="1A292B74">
        <w:t>nécessaire</w:t>
      </w:r>
      <w:r w:rsidR="05D30CCE">
        <w:t>s</w:t>
      </w:r>
      <w:r w:rsidR="0245D7FB">
        <w:t xml:space="preserve"> pour </w:t>
      </w:r>
      <w:r w:rsidR="313096C0">
        <w:t>la programmation</w:t>
      </w:r>
      <w:r w:rsidR="4D33B7D2">
        <w:t xml:space="preserve"> parallèle à l’aide </w:t>
      </w:r>
      <w:r w:rsidR="0245D7FB">
        <w:t>de threads</w:t>
      </w:r>
      <w:r w:rsidR="59F620E2">
        <w:t xml:space="preserve"> en langage Perl</w:t>
      </w:r>
      <w:r w:rsidR="4ECB8675">
        <w:t xml:space="preserve"> appliqué au ré</w:t>
      </w:r>
      <w:r w:rsidR="35CBEC20">
        <w:t>seau et plus largement sur la gestion des données sensible</w:t>
      </w:r>
      <w:ins w:id="4" w:author="Thierry JAILLET" w:date="2023-07-14T07:22:00Z">
        <w:r w:rsidR="00B77328">
          <w:t>s</w:t>
        </w:r>
      </w:ins>
      <w:del w:id="5" w:author="Thierry JAILLET" w:date="2023-07-14T07:22:00Z">
        <w:r w:rsidR="00B77328" w:rsidDel="00B77328">
          <w:delText>s</w:delText>
        </w:r>
      </w:del>
      <w:r w:rsidR="35CBEC20">
        <w:t xml:space="preserve"> ou transaction</w:t>
      </w:r>
      <w:ins w:id="6" w:author="Thierry JAILLET" w:date="2023-07-14T07:22:00Z">
        <w:r w:rsidR="00B77328">
          <w:t>s</w:t>
        </w:r>
      </w:ins>
      <w:r w:rsidR="35CBEC20">
        <w:t xml:space="preserve"> bancaire</w:t>
      </w:r>
      <w:ins w:id="7" w:author="Thierry JAILLET" w:date="2023-07-14T07:22:00Z">
        <w:r w:rsidR="00B77328">
          <w:t>s</w:t>
        </w:r>
      </w:ins>
      <w:r w:rsidR="0245D7FB">
        <w:t>.</w:t>
      </w:r>
      <w:r w:rsidR="2B799D09">
        <w:t xml:space="preserve"> Après une présentation du travail de mon équipe, de quelque notion réseau (équipement CISCO),</w:t>
      </w:r>
      <w:r w:rsidR="0245D7FB">
        <w:t xml:space="preserve"> </w:t>
      </w:r>
      <w:r w:rsidR="2CE398DC">
        <w:t>ce mémoire traite</w:t>
      </w:r>
      <w:r w:rsidR="0245D7FB">
        <w:t xml:space="preserve"> essentiellement sur l</w:t>
      </w:r>
      <w:r w:rsidR="62457269">
        <w:t>'imp</w:t>
      </w:r>
      <w:r w:rsidR="0245D7FB">
        <w:t>l</w:t>
      </w:r>
      <w:r w:rsidR="62457269">
        <w:t>antation d</w:t>
      </w:r>
      <w:r w:rsidR="398E8C7E">
        <w:t>e la programmation</w:t>
      </w:r>
      <w:r w:rsidR="62457269">
        <w:t xml:space="preserve"> parallèle sur</w:t>
      </w:r>
      <w:r w:rsidR="0245D7FB">
        <w:t xml:space="preserve"> un scri</w:t>
      </w:r>
      <w:r w:rsidR="46CD216E">
        <w:t xml:space="preserve">pt </w:t>
      </w:r>
      <w:commentRangeStart w:id="8"/>
      <w:r w:rsidR="46CD216E">
        <w:t>qui re</w:t>
      </w:r>
      <w:r w:rsidR="66DDF21C">
        <w:t>monte</w:t>
      </w:r>
      <w:r w:rsidR="46CD216E">
        <w:t xml:space="preserve"> l’</w:t>
      </w:r>
      <w:proofErr w:type="spellStart"/>
      <w:r w:rsidR="46CD216E">
        <w:t>uptime</w:t>
      </w:r>
      <w:proofErr w:type="spellEnd"/>
      <w:r w:rsidR="46CD216E">
        <w:t xml:space="preserve"> </w:t>
      </w:r>
      <w:commentRangeEnd w:id="8"/>
      <w:r w:rsidR="00B77328">
        <w:rPr>
          <w:rStyle w:val="Marquedecommentaire"/>
        </w:rPr>
        <w:commentReference w:id="8"/>
      </w:r>
      <w:r w:rsidR="46CD216E">
        <w:t>des équipements du data center de la BNP Paribas.</w:t>
      </w:r>
      <w:r w:rsidR="63F9F667">
        <w:t xml:space="preserve"> Nous verrons ici</w:t>
      </w:r>
      <w:r w:rsidR="76AA052A">
        <w:t xml:space="preserve"> l’enjeu de cette </w:t>
      </w:r>
      <w:r w:rsidR="1A83C137">
        <w:t xml:space="preserve">implémentation du calcul parallèle </w:t>
      </w:r>
      <w:commentRangeStart w:id="9"/>
      <w:r w:rsidR="14A15CF5">
        <w:t xml:space="preserve">pour le dynamisme de l’équipe </w:t>
      </w:r>
      <w:commentRangeEnd w:id="9"/>
      <w:r w:rsidR="00A004BC">
        <w:rPr>
          <w:rStyle w:val="Marquedecommentaire"/>
        </w:rPr>
        <w:commentReference w:id="9"/>
      </w:r>
      <w:r w:rsidR="14A15CF5">
        <w:t>et plus largement sur l’efficacité de traitement des incidents par exemple.</w:t>
      </w:r>
      <w:r w:rsidR="46CD216E">
        <w:t xml:space="preserve"> L</w:t>
      </w:r>
      <w:r w:rsidR="5FB57C6F">
        <w:t>'objectif de ce projet</w:t>
      </w:r>
      <w:r w:rsidR="46E36A23">
        <w:t xml:space="preserve"> est de réduire le temps d’</w:t>
      </w:r>
      <w:r w:rsidR="061C0886">
        <w:t>exécution</w:t>
      </w:r>
      <w:r w:rsidR="46E36A23">
        <w:t xml:space="preserve"> du programme</w:t>
      </w:r>
      <w:r w:rsidR="35DEB983">
        <w:t xml:space="preserve"> qui a actuellement une durée </w:t>
      </w:r>
      <w:commentRangeStart w:id="10"/>
      <w:r w:rsidR="35DEB983">
        <w:t>d’une journée et demie</w:t>
      </w:r>
      <w:commentRangeEnd w:id="10"/>
      <w:r w:rsidR="00A004BC">
        <w:rPr>
          <w:rStyle w:val="Marquedecommentaire"/>
        </w:rPr>
        <w:commentReference w:id="10"/>
      </w:r>
      <w:r w:rsidR="35DEB983">
        <w:t xml:space="preserve">. </w:t>
      </w:r>
      <w:r w:rsidR="1C3904CB">
        <w:t xml:space="preserve">En ce mémoire on </w:t>
      </w:r>
      <w:r w:rsidR="3E0DC3DE">
        <w:t>verra</w:t>
      </w:r>
      <w:r w:rsidR="1C3904CB">
        <w:t xml:space="preserve"> ainsi </w:t>
      </w:r>
      <w:r w:rsidR="357C32BB">
        <w:t>les différentes façons</w:t>
      </w:r>
      <w:r w:rsidR="1C3904CB">
        <w:t xml:space="preserve"> de gérer l’</w:t>
      </w:r>
      <w:r w:rsidR="6DBA8188">
        <w:t>interaction</w:t>
      </w:r>
      <w:r w:rsidR="1C3904CB">
        <w:t xml:space="preserve"> des threads entre eux </w:t>
      </w:r>
      <w:r w:rsidR="5C051BA8">
        <w:t>suivant les</w:t>
      </w:r>
      <w:r w:rsidR="1C3904CB">
        <w:t xml:space="preserve"> </w:t>
      </w:r>
      <w:r w:rsidR="63C1A7B1">
        <w:t>principe</w:t>
      </w:r>
      <w:r w:rsidR="31545D84">
        <w:t>s</w:t>
      </w:r>
      <w:r w:rsidR="1C3904CB">
        <w:t xml:space="preserve"> de colla</w:t>
      </w:r>
      <w:r w:rsidR="34C459C3">
        <w:t>bora</w:t>
      </w:r>
      <w:r w:rsidR="1C3904CB">
        <w:t xml:space="preserve">tion, </w:t>
      </w:r>
      <w:r w:rsidR="7C4CFCA9">
        <w:t xml:space="preserve">de </w:t>
      </w:r>
      <w:r w:rsidR="1C3904CB">
        <w:t>maître-escla</w:t>
      </w:r>
      <w:r w:rsidR="0B16BA36">
        <w:t>v</w:t>
      </w:r>
      <w:r w:rsidR="1C3904CB">
        <w:t>e</w:t>
      </w:r>
      <w:r w:rsidR="509F1495">
        <w:t xml:space="preserve"> et </w:t>
      </w:r>
      <w:r w:rsidR="3B578E41">
        <w:t>d</w:t>
      </w:r>
      <w:r w:rsidR="509F1495">
        <w:t xml:space="preserve">e </w:t>
      </w:r>
      <w:r w:rsidR="1C3904CB">
        <w:t>travail</w:t>
      </w:r>
      <w:del w:id="11" w:author="Thierry JAILLET" w:date="2023-07-14T07:27:00Z">
        <w:r w:rsidR="1C3904CB" w:rsidDel="00A004BC">
          <w:delText>le</w:delText>
        </w:r>
      </w:del>
      <w:r w:rsidR="1C3904CB">
        <w:t xml:space="preserve"> à la chaîne. En outre, </w:t>
      </w:r>
      <w:r w:rsidR="44745A42">
        <w:t>nous développons ici</w:t>
      </w:r>
      <w:r w:rsidR="1C3904CB">
        <w:t xml:space="preserve"> les théories d</w:t>
      </w:r>
      <w:r w:rsidR="49E0C57C">
        <w:t xml:space="preserve">e ses </w:t>
      </w:r>
      <w:r w:rsidR="7CB2A90F">
        <w:t>interactions</w:t>
      </w:r>
      <w:r w:rsidR="49E0C57C">
        <w:t xml:space="preserve"> entre threads</w:t>
      </w:r>
      <w:r w:rsidR="3F07EF08">
        <w:t xml:space="preserve">, appuyés par des exemples issus de mon travail, </w:t>
      </w:r>
      <w:r w:rsidR="49E0C57C">
        <w:t xml:space="preserve">pour aboutir sur la notion de </w:t>
      </w:r>
      <w:proofErr w:type="spellStart"/>
      <w:r w:rsidR="49E0C57C">
        <w:t>shuffles</w:t>
      </w:r>
      <w:proofErr w:type="spellEnd"/>
      <w:r w:rsidR="49E0C57C">
        <w:t xml:space="preserve"> and sort</w:t>
      </w:r>
      <w:r w:rsidR="79FC7372">
        <w:t xml:space="preserve"> (S&amp;S) qui </w:t>
      </w:r>
      <w:r w:rsidR="09F5CEE0">
        <w:t>partitionn</w:t>
      </w:r>
      <w:r w:rsidR="79FC7372">
        <w:t>e (</w:t>
      </w:r>
      <w:r w:rsidR="79FC7372" w:rsidRPr="2A053FD8">
        <w:rPr>
          <w:i/>
          <w:iCs/>
        </w:rPr>
        <w:t>hash</w:t>
      </w:r>
      <w:r w:rsidR="79FC7372">
        <w:t>) les fichiers et réparti</w:t>
      </w:r>
      <w:ins w:id="12" w:author="Thierry JAILLET" w:date="2023-07-14T07:27:00Z">
        <w:r w:rsidR="00A004BC">
          <w:t>t</w:t>
        </w:r>
      </w:ins>
      <w:r w:rsidR="79FC7372">
        <w:t xml:space="preserve"> </w:t>
      </w:r>
      <w:r w:rsidR="4E729821">
        <w:t xml:space="preserve">ce partitionnement </w:t>
      </w:r>
      <w:r w:rsidR="79FC7372">
        <w:t>sur les clusters d’un data center.</w:t>
      </w:r>
      <w:r w:rsidR="41BE24A5">
        <w:t xml:space="preserve"> </w:t>
      </w:r>
      <w:r w:rsidR="6597E0B1">
        <w:t>Le S&amp;S</w:t>
      </w:r>
      <w:r w:rsidR="49E0C57C">
        <w:t xml:space="preserve"> </w:t>
      </w:r>
      <w:r w:rsidR="69CBBA9D">
        <w:t xml:space="preserve">se </w:t>
      </w:r>
      <w:r w:rsidR="49E0C57C">
        <w:t xml:space="preserve">retrouve au cœur de </w:t>
      </w:r>
      <w:r w:rsidR="3DCB8CA4">
        <w:t>la gestion massive de donnée</w:t>
      </w:r>
      <w:ins w:id="13" w:author="Thierry JAILLET" w:date="2023-07-14T07:27:00Z">
        <w:r w:rsidR="00A004BC">
          <w:t>s</w:t>
        </w:r>
      </w:ins>
      <w:r w:rsidR="3DCB8CA4">
        <w:t xml:space="preserve"> </w:t>
      </w:r>
      <w:r w:rsidR="20FB0B83">
        <w:t>d</w:t>
      </w:r>
      <w:r w:rsidR="46EAA6D7">
        <w:t>e nos jours</w:t>
      </w:r>
      <w:ins w:id="14" w:author="Thierry JAILLET" w:date="2023-07-14T07:27:00Z">
        <w:r w:rsidR="00A004BC">
          <w:t>,</w:t>
        </w:r>
      </w:ins>
      <w:r w:rsidR="20FB0B83">
        <w:t xml:space="preserve"> </w:t>
      </w:r>
      <w:r w:rsidR="3464F9D0">
        <w:t>utilisé</w:t>
      </w:r>
      <w:ins w:id="15" w:author="Thierry JAILLET" w:date="2023-07-14T07:27:00Z">
        <w:r w:rsidR="00A004BC">
          <w:t>e</w:t>
        </w:r>
      </w:ins>
      <w:r w:rsidR="3464F9D0">
        <w:t xml:space="preserve"> par Google par exemple</w:t>
      </w:r>
      <w:r w:rsidR="69484178">
        <w:t xml:space="preserve">, </w:t>
      </w:r>
      <w:commentRangeStart w:id="16"/>
      <w:r w:rsidR="69484178">
        <w:t>ce qui conclue ce mémoire</w:t>
      </w:r>
      <w:commentRangeEnd w:id="16"/>
      <w:r w:rsidR="00A004BC">
        <w:rPr>
          <w:rStyle w:val="Marquedecommentaire"/>
        </w:rPr>
        <w:commentReference w:id="16"/>
      </w:r>
      <w:r w:rsidR="69484178">
        <w:t>.</w:t>
      </w:r>
    </w:p>
    <w:p w14:paraId="2F5A029F" w14:textId="0B8A067C" w:rsidR="78375C66" w:rsidRDefault="78375C66" w:rsidP="78375C66"/>
    <w:p w14:paraId="49D8CD67" w14:textId="54936134" w:rsidR="78375C66" w:rsidRDefault="78375C66" w:rsidP="78375C66"/>
    <w:p w14:paraId="794C0D66" w14:textId="4E48BC8B" w:rsidR="78375C66" w:rsidRDefault="78375C66" w:rsidP="78375C66"/>
    <w:p w14:paraId="2E0C240F" w14:textId="49F3867D" w:rsidR="78375C66" w:rsidRDefault="78375C66" w:rsidP="78375C66"/>
    <w:p w14:paraId="7DBFFFA6" w14:textId="36318432" w:rsidR="78375C66" w:rsidRDefault="78375C66" w:rsidP="78375C66"/>
    <w:p w14:paraId="153026CB" w14:textId="288533BA" w:rsidR="02C9FC77" w:rsidRDefault="02C9FC77" w:rsidP="43902D87">
      <w:pPr>
        <w:pStyle w:val="Titre1"/>
      </w:pPr>
      <w:bookmarkStart w:id="17" w:name="_Toc136875588"/>
      <w:r>
        <w:lastRenderedPageBreak/>
        <w:t>Remerciement :</w:t>
      </w:r>
      <w:bookmarkEnd w:id="17"/>
      <w:r>
        <w:t xml:space="preserve"> </w:t>
      </w:r>
    </w:p>
    <w:p w14:paraId="7C6C59BD" w14:textId="4181AFC9" w:rsidR="782CC177" w:rsidRDefault="782CC177" w:rsidP="78375C66">
      <w:pPr>
        <w:pStyle w:val="Paragraphedeliste"/>
        <w:numPr>
          <w:ilvl w:val="0"/>
          <w:numId w:val="4"/>
        </w:numPr>
      </w:pPr>
      <w:commentRangeStart w:id="18"/>
      <w:r>
        <w:t>À</w:t>
      </w:r>
      <w:r w:rsidR="1A5ABDDD">
        <w:t xml:space="preserve"> la BNP Paribas pour cette expérience unique au sein de leur groupe</w:t>
      </w:r>
      <w:commentRangeEnd w:id="18"/>
      <w:r>
        <w:commentReference w:id="18"/>
      </w:r>
      <w:r w:rsidR="1A5ABDDD">
        <w:t xml:space="preserve">. </w:t>
      </w:r>
    </w:p>
    <w:p w14:paraId="1B3D57BA" w14:textId="794A1B1D" w:rsidR="09487347" w:rsidRDefault="09487347" w:rsidP="78375C66">
      <w:pPr>
        <w:pStyle w:val="Paragraphedeliste"/>
        <w:numPr>
          <w:ilvl w:val="0"/>
          <w:numId w:val="4"/>
        </w:numPr>
      </w:pPr>
      <w:r>
        <w:t>À</w:t>
      </w:r>
      <w:r w:rsidR="1A5ABDDD">
        <w:t xml:space="preserve"> mon maître d’apprentissage, de m’avoir accepté et introduite dans son équipe et qui fut </w:t>
      </w:r>
      <w:r w:rsidR="6F6429DD">
        <w:t>une personne essentielle</w:t>
      </w:r>
      <w:r w:rsidR="1A5ABDDD">
        <w:t xml:space="preserve"> à l’écriture de ce mémoire.</w:t>
      </w:r>
    </w:p>
    <w:p w14:paraId="728B8334" w14:textId="20B34D5F" w:rsidR="1A5ABDDD" w:rsidRDefault="1A5ABDDD" w:rsidP="78375C66">
      <w:pPr>
        <w:pStyle w:val="Paragraphedeliste"/>
        <w:numPr>
          <w:ilvl w:val="0"/>
          <w:numId w:val="4"/>
        </w:numPr>
      </w:pPr>
      <w:r>
        <w:t xml:space="preserve"> </w:t>
      </w:r>
      <w:r w:rsidR="0CA00997">
        <w:t>À</w:t>
      </w:r>
      <w:r>
        <w:t xml:space="preserve"> mon </w:t>
      </w:r>
      <w:r w:rsidR="47D5780C">
        <w:t>tuteur enseignant, qui fut à l’écoute, présent et disponible pour l’écriture de ce mémoire.</w:t>
      </w:r>
    </w:p>
    <w:p w14:paraId="26644A58" w14:textId="32E55514" w:rsidR="7A3C7D94" w:rsidRDefault="44C3EEA8" w:rsidP="43902D87">
      <w:pPr>
        <w:pStyle w:val="Paragraphedeliste"/>
        <w:numPr>
          <w:ilvl w:val="0"/>
          <w:numId w:val="4"/>
        </w:numPr>
        <w:rPr>
          <w:ins w:id="19" w:author="Thierry JAILLET" w:date="2023-07-14T07:29:00Z"/>
        </w:rPr>
      </w:pPr>
      <w:r>
        <w:t>Au CFA et à l’université de Paris-Dauphine de m’</w:t>
      </w:r>
      <w:r w:rsidR="51911B70">
        <w:t xml:space="preserve">ont </w:t>
      </w:r>
      <w:r w:rsidR="3725D5AD">
        <w:t>permis</w:t>
      </w:r>
      <w:r w:rsidR="51911B70">
        <w:t xml:space="preserve"> de réaliser </w:t>
      </w:r>
      <w:r w:rsidR="04BF3242">
        <w:t>l</w:t>
      </w:r>
      <w:r w:rsidR="51911B70">
        <w:t>e Master MIAGE.</w:t>
      </w:r>
    </w:p>
    <w:p w14:paraId="22FDB337" w14:textId="06EFFB4F" w:rsidR="00A004BC" w:rsidRDefault="00A004BC">
      <w:pPr>
        <w:rPr>
          <w:ins w:id="20" w:author="Thierry JAILLET" w:date="2023-07-14T07:30:00Z"/>
        </w:rPr>
      </w:pPr>
      <w:ins w:id="21" w:author="Thierry JAILLET" w:date="2023-07-14T07:30:00Z">
        <w:r>
          <w:br w:type="page"/>
        </w:r>
      </w:ins>
    </w:p>
    <w:p w14:paraId="3F88B834" w14:textId="77777777" w:rsidR="00A004BC" w:rsidRDefault="00A004BC">
      <w:pPr>
        <w:pStyle w:val="Paragraphedeliste"/>
        <w:pPrChange w:id="22" w:author="Thierry JAILLET" w:date="2023-07-14T07:29:00Z">
          <w:pPr>
            <w:pStyle w:val="Paragraphedeliste"/>
            <w:numPr>
              <w:numId w:val="4"/>
            </w:numPr>
            <w:ind w:hanging="360"/>
          </w:pPr>
        </w:pPrChange>
      </w:pPr>
    </w:p>
    <w:p w14:paraId="00553BF3" w14:textId="76C3E7FA" w:rsidR="2D43C6D4" w:rsidRDefault="2D43C6D4" w:rsidP="43902D87">
      <w:pPr>
        <w:jc w:val="center"/>
        <w:rPr>
          <w:sz w:val="32"/>
          <w:szCs w:val="32"/>
          <w:u w:val="single"/>
        </w:rPr>
      </w:pPr>
      <w:commentRangeStart w:id="23"/>
      <w:r w:rsidRPr="43902D87">
        <w:rPr>
          <w:sz w:val="28"/>
          <w:szCs w:val="28"/>
          <w:u w:val="single"/>
        </w:rPr>
        <w:t>Table des matières</w:t>
      </w:r>
      <w:commentRangeEnd w:id="23"/>
      <w:r w:rsidR="004A5762">
        <w:rPr>
          <w:rStyle w:val="Marquedecommentaire"/>
        </w:rPr>
        <w:commentReference w:id="23"/>
      </w:r>
    </w:p>
    <w:p w14:paraId="654D811E" w14:textId="4AA4F64D" w:rsidR="00E81961" w:rsidRDefault="2A053FD8">
      <w:pPr>
        <w:pStyle w:val="TM1"/>
        <w:tabs>
          <w:tab w:val="right" w:leader="dot" w:pos="10456"/>
        </w:tabs>
        <w:rPr>
          <w:rFonts w:eastAsiaTheme="minorEastAsia"/>
          <w:noProof/>
          <w:lang w:eastAsia="fr-FR"/>
        </w:rPr>
      </w:pPr>
      <w:r>
        <w:fldChar w:fldCharType="begin"/>
      </w:r>
      <w:r w:rsidR="7A3C7D94">
        <w:instrText>TOC \o \z \u \h</w:instrText>
      </w:r>
      <w:r>
        <w:fldChar w:fldCharType="separate"/>
      </w:r>
      <w:hyperlink w:anchor="_Toc136875588" w:history="1">
        <w:r w:rsidR="00E81961" w:rsidRPr="00097189">
          <w:rPr>
            <w:rStyle w:val="Lienhypertexte"/>
            <w:noProof/>
          </w:rPr>
          <w:t>Remerciement :</w:t>
        </w:r>
        <w:r w:rsidR="00E81961">
          <w:rPr>
            <w:noProof/>
            <w:webHidden/>
          </w:rPr>
          <w:tab/>
        </w:r>
        <w:r w:rsidR="00E81961">
          <w:rPr>
            <w:noProof/>
            <w:webHidden/>
          </w:rPr>
          <w:fldChar w:fldCharType="begin"/>
        </w:r>
        <w:r w:rsidR="00E81961">
          <w:rPr>
            <w:noProof/>
            <w:webHidden/>
          </w:rPr>
          <w:instrText xml:space="preserve"> PAGEREF _Toc136875588 \h </w:instrText>
        </w:r>
        <w:r w:rsidR="00E81961">
          <w:rPr>
            <w:noProof/>
            <w:webHidden/>
          </w:rPr>
        </w:r>
        <w:r w:rsidR="00E81961">
          <w:rPr>
            <w:noProof/>
            <w:webHidden/>
          </w:rPr>
          <w:fldChar w:fldCharType="separate"/>
        </w:r>
        <w:r w:rsidR="00E81961">
          <w:rPr>
            <w:noProof/>
            <w:webHidden/>
          </w:rPr>
          <w:t>2</w:t>
        </w:r>
        <w:r w:rsidR="00E81961">
          <w:rPr>
            <w:noProof/>
            <w:webHidden/>
          </w:rPr>
          <w:fldChar w:fldCharType="end"/>
        </w:r>
      </w:hyperlink>
    </w:p>
    <w:p w14:paraId="695F3B0E" w14:textId="5A0565AA" w:rsidR="00E81961" w:rsidRDefault="004A63C0">
      <w:pPr>
        <w:pStyle w:val="TM1"/>
        <w:tabs>
          <w:tab w:val="right" w:leader="dot" w:pos="10456"/>
        </w:tabs>
        <w:rPr>
          <w:rFonts w:eastAsiaTheme="minorEastAsia"/>
          <w:noProof/>
          <w:lang w:eastAsia="fr-FR"/>
        </w:rPr>
      </w:pPr>
      <w:hyperlink w:anchor="_Toc136875589" w:history="1">
        <w:r w:rsidR="00E81961" w:rsidRPr="00097189">
          <w:rPr>
            <w:rStyle w:val="Lienhypertexte"/>
            <w:noProof/>
          </w:rPr>
          <w:t>I.      Introduction</w:t>
        </w:r>
        <w:r w:rsidR="00E81961">
          <w:rPr>
            <w:noProof/>
            <w:webHidden/>
          </w:rPr>
          <w:tab/>
        </w:r>
        <w:r w:rsidR="00E81961">
          <w:rPr>
            <w:noProof/>
            <w:webHidden/>
          </w:rPr>
          <w:fldChar w:fldCharType="begin"/>
        </w:r>
        <w:r w:rsidR="00E81961">
          <w:rPr>
            <w:noProof/>
            <w:webHidden/>
          </w:rPr>
          <w:instrText xml:space="preserve"> PAGEREF _Toc136875589 \h </w:instrText>
        </w:r>
        <w:r w:rsidR="00E81961">
          <w:rPr>
            <w:noProof/>
            <w:webHidden/>
          </w:rPr>
        </w:r>
        <w:r w:rsidR="00E81961">
          <w:rPr>
            <w:noProof/>
            <w:webHidden/>
          </w:rPr>
          <w:fldChar w:fldCharType="separate"/>
        </w:r>
        <w:r w:rsidR="00E81961">
          <w:rPr>
            <w:noProof/>
            <w:webHidden/>
          </w:rPr>
          <w:t>3</w:t>
        </w:r>
        <w:r w:rsidR="00E81961">
          <w:rPr>
            <w:noProof/>
            <w:webHidden/>
          </w:rPr>
          <w:fldChar w:fldCharType="end"/>
        </w:r>
      </w:hyperlink>
    </w:p>
    <w:p w14:paraId="05697C27" w14:textId="38CB8EA7" w:rsidR="00E81961" w:rsidRDefault="004A63C0">
      <w:pPr>
        <w:pStyle w:val="TM1"/>
        <w:tabs>
          <w:tab w:val="left" w:pos="440"/>
          <w:tab w:val="right" w:leader="dot" w:pos="10456"/>
        </w:tabs>
        <w:rPr>
          <w:rFonts w:eastAsiaTheme="minorEastAsia"/>
          <w:noProof/>
          <w:lang w:eastAsia="fr-FR"/>
        </w:rPr>
      </w:pPr>
      <w:hyperlink w:anchor="_Toc136875590" w:history="1">
        <w:r w:rsidR="00E81961" w:rsidRPr="00097189">
          <w:rPr>
            <w:rStyle w:val="Lienhypertexte"/>
            <w:noProof/>
          </w:rPr>
          <w:t xml:space="preserve">II. </w:t>
        </w:r>
        <w:r w:rsidR="00E81961">
          <w:rPr>
            <w:rFonts w:eastAsiaTheme="minorEastAsia"/>
            <w:noProof/>
            <w:lang w:eastAsia="fr-FR"/>
          </w:rPr>
          <w:tab/>
        </w:r>
        <w:r w:rsidR="00E81961" w:rsidRPr="00097189">
          <w:rPr>
            <w:rStyle w:val="Lienhypertexte"/>
            <w:noProof/>
          </w:rPr>
          <w:t>Présentation de l’équipe.</w:t>
        </w:r>
        <w:r w:rsidR="00E81961">
          <w:rPr>
            <w:noProof/>
            <w:webHidden/>
          </w:rPr>
          <w:tab/>
        </w:r>
        <w:r w:rsidR="00E81961">
          <w:rPr>
            <w:noProof/>
            <w:webHidden/>
          </w:rPr>
          <w:fldChar w:fldCharType="begin"/>
        </w:r>
        <w:r w:rsidR="00E81961">
          <w:rPr>
            <w:noProof/>
            <w:webHidden/>
          </w:rPr>
          <w:instrText xml:space="preserve"> PAGEREF _Toc136875590 \h </w:instrText>
        </w:r>
        <w:r w:rsidR="00E81961">
          <w:rPr>
            <w:noProof/>
            <w:webHidden/>
          </w:rPr>
        </w:r>
        <w:r w:rsidR="00E81961">
          <w:rPr>
            <w:noProof/>
            <w:webHidden/>
          </w:rPr>
          <w:fldChar w:fldCharType="separate"/>
        </w:r>
        <w:r w:rsidR="00E81961">
          <w:rPr>
            <w:noProof/>
            <w:webHidden/>
          </w:rPr>
          <w:t>3</w:t>
        </w:r>
        <w:r w:rsidR="00E81961">
          <w:rPr>
            <w:noProof/>
            <w:webHidden/>
          </w:rPr>
          <w:fldChar w:fldCharType="end"/>
        </w:r>
      </w:hyperlink>
    </w:p>
    <w:p w14:paraId="3ACCA582" w14:textId="23678968" w:rsidR="00E81961" w:rsidRDefault="004A63C0">
      <w:pPr>
        <w:pStyle w:val="TM1"/>
        <w:tabs>
          <w:tab w:val="right" w:leader="dot" w:pos="10456"/>
        </w:tabs>
        <w:rPr>
          <w:rFonts w:eastAsiaTheme="minorEastAsia"/>
          <w:noProof/>
          <w:lang w:eastAsia="fr-FR"/>
        </w:rPr>
      </w:pPr>
      <w:hyperlink w:anchor="_Toc136875591" w:history="1">
        <w:r w:rsidR="00E81961" w:rsidRPr="00097189">
          <w:rPr>
            <w:rStyle w:val="Lienhypertexte"/>
            <w:noProof/>
          </w:rPr>
          <w:t>III.      Présentation de la problématique</w:t>
        </w:r>
        <w:r w:rsidR="00E81961">
          <w:rPr>
            <w:noProof/>
            <w:webHidden/>
          </w:rPr>
          <w:tab/>
        </w:r>
        <w:r w:rsidR="00E81961">
          <w:rPr>
            <w:noProof/>
            <w:webHidden/>
          </w:rPr>
          <w:fldChar w:fldCharType="begin"/>
        </w:r>
        <w:r w:rsidR="00E81961">
          <w:rPr>
            <w:noProof/>
            <w:webHidden/>
          </w:rPr>
          <w:instrText xml:space="preserve"> PAGEREF _Toc136875591 \h </w:instrText>
        </w:r>
        <w:r w:rsidR="00E81961">
          <w:rPr>
            <w:noProof/>
            <w:webHidden/>
          </w:rPr>
        </w:r>
        <w:r w:rsidR="00E81961">
          <w:rPr>
            <w:noProof/>
            <w:webHidden/>
          </w:rPr>
          <w:fldChar w:fldCharType="separate"/>
        </w:r>
        <w:r w:rsidR="00E81961">
          <w:rPr>
            <w:noProof/>
            <w:webHidden/>
          </w:rPr>
          <w:t>5</w:t>
        </w:r>
        <w:r w:rsidR="00E81961">
          <w:rPr>
            <w:noProof/>
            <w:webHidden/>
          </w:rPr>
          <w:fldChar w:fldCharType="end"/>
        </w:r>
      </w:hyperlink>
    </w:p>
    <w:p w14:paraId="57F62EB0" w14:textId="7D7DC6DC" w:rsidR="00E81961" w:rsidRDefault="004A63C0">
      <w:pPr>
        <w:pStyle w:val="TM1"/>
        <w:tabs>
          <w:tab w:val="right" w:leader="dot" w:pos="10456"/>
        </w:tabs>
        <w:rPr>
          <w:rFonts w:eastAsiaTheme="minorEastAsia"/>
          <w:noProof/>
          <w:lang w:eastAsia="fr-FR"/>
        </w:rPr>
      </w:pPr>
      <w:hyperlink w:anchor="_Toc136875592" w:history="1">
        <w:r w:rsidR="00E81961" w:rsidRPr="00097189">
          <w:rPr>
            <w:rStyle w:val="Lienhypertexte"/>
            <w:noProof/>
          </w:rPr>
          <w:t>IV.      Contexte</w:t>
        </w:r>
        <w:r w:rsidR="00E81961">
          <w:rPr>
            <w:noProof/>
            <w:webHidden/>
          </w:rPr>
          <w:tab/>
        </w:r>
        <w:r w:rsidR="00E81961">
          <w:rPr>
            <w:noProof/>
            <w:webHidden/>
          </w:rPr>
          <w:fldChar w:fldCharType="begin"/>
        </w:r>
        <w:r w:rsidR="00E81961">
          <w:rPr>
            <w:noProof/>
            <w:webHidden/>
          </w:rPr>
          <w:instrText xml:space="preserve"> PAGEREF _Toc136875592 \h </w:instrText>
        </w:r>
        <w:r w:rsidR="00E81961">
          <w:rPr>
            <w:noProof/>
            <w:webHidden/>
          </w:rPr>
        </w:r>
        <w:r w:rsidR="00E81961">
          <w:rPr>
            <w:noProof/>
            <w:webHidden/>
          </w:rPr>
          <w:fldChar w:fldCharType="separate"/>
        </w:r>
        <w:r w:rsidR="00E81961">
          <w:rPr>
            <w:noProof/>
            <w:webHidden/>
          </w:rPr>
          <w:t>6</w:t>
        </w:r>
        <w:r w:rsidR="00E81961">
          <w:rPr>
            <w:noProof/>
            <w:webHidden/>
          </w:rPr>
          <w:fldChar w:fldCharType="end"/>
        </w:r>
      </w:hyperlink>
    </w:p>
    <w:p w14:paraId="1A69F433" w14:textId="2828010F" w:rsidR="00E81961" w:rsidRDefault="004A63C0">
      <w:pPr>
        <w:pStyle w:val="TM2"/>
        <w:tabs>
          <w:tab w:val="right" w:leader="dot" w:pos="10456"/>
        </w:tabs>
        <w:rPr>
          <w:rFonts w:eastAsiaTheme="minorEastAsia"/>
          <w:noProof/>
          <w:lang w:eastAsia="fr-FR"/>
        </w:rPr>
      </w:pPr>
      <w:hyperlink w:anchor="_Toc136875593" w:history="1">
        <w:r w:rsidR="00E81961" w:rsidRPr="00097189">
          <w:rPr>
            <w:rStyle w:val="Lienhypertexte"/>
            <w:noProof/>
          </w:rPr>
          <w:t>a. Notions de réseau</w:t>
        </w:r>
        <w:r w:rsidR="00E81961">
          <w:rPr>
            <w:noProof/>
            <w:webHidden/>
          </w:rPr>
          <w:tab/>
        </w:r>
        <w:r w:rsidR="00E81961">
          <w:rPr>
            <w:noProof/>
            <w:webHidden/>
          </w:rPr>
          <w:fldChar w:fldCharType="begin"/>
        </w:r>
        <w:r w:rsidR="00E81961">
          <w:rPr>
            <w:noProof/>
            <w:webHidden/>
          </w:rPr>
          <w:instrText xml:space="preserve"> PAGEREF _Toc136875593 \h </w:instrText>
        </w:r>
        <w:r w:rsidR="00E81961">
          <w:rPr>
            <w:noProof/>
            <w:webHidden/>
          </w:rPr>
        </w:r>
        <w:r w:rsidR="00E81961">
          <w:rPr>
            <w:noProof/>
            <w:webHidden/>
          </w:rPr>
          <w:fldChar w:fldCharType="separate"/>
        </w:r>
        <w:r w:rsidR="00E81961">
          <w:rPr>
            <w:noProof/>
            <w:webHidden/>
          </w:rPr>
          <w:t>6</w:t>
        </w:r>
        <w:r w:rsidR="00E81961">
          <w:rPr>
            <w:noProof/>
            <w:webHidden/>
          </w:rPr>
          <w:fldChar w:fldCharType="end"/>
        </w:r>
      </w:hyperlink>
    </w:p>
    <w:p w14:paraId="6DCA0F55" w14:textId="6E8DA22A" w:rsidR="00E81961" w:rsidRDefault="004A63C0">
      <w:pPr>
        <w:pStyle w:val="TM2"/>
        <w:tabs>
          <w:tab w:val="right" w:leader="dot" w:pos="10456"/>
        </w:tabs>
        <w:rPr>
          <w:rFonts w:eastAsiaTheme="minorEastAsia"/>
          <w:noProof/>
          <w:lang w:eastAsia="fr-FR"/>
        </w:rPr>
      </w:pPr>
      <w:hyperlink w:anchor="_Toc136875594" w:history="1">
        <w:r w:rsidR="00E81961" w:rsidRPr="00097189">
          <w:rPr>
            <w:rStyle w:val="Lienhypertexte"/>
            <w:noProof/>
          </w:rPr>
          <w:t>b. Implication des scripts dans un Data Center</w:t>
        </w:r>
        <w:r w:rsidR="00E81961">
          <w:rPr>
            <w:noProof/>
            <w:webHidden/>
          </w:rPr>
          <w:tab/>
        </w:r>
        <w:r w:rsidR="00E81961">
          <w:rPr>
            <w:noProof/>
            <w:webHidden/>
          </w:rPr>
          <w:fldChar w:fldCharType="begin"/>
        </w:r>
        <w:r w:rsidR="00E81961">
          <w:rPr>
            <w:noProof/>
            <w:webHidden/>
          </w:rPr>
          <w:instrText xml:space="preserve"> PAGEREF _Toc136875594 \h </w:instrText>
        </w:r>
        <w:r w:rsidR="00E81961">
          <w:rPr>
            <w:noProof/>
            <w:webHidden/>
          </w:rPr>
        </w:r>
        <w:r w:rsidR="00E81961">
          <w:rPr>
            <w:noProof/>
            <w:webHidden/>
          </w:rPr>
          <w:fldChar w:fldCharType="separate"/>
        </w:r>
        <w:r w:rsidR="00E81961">
          <w:rPr>
            <w:noProof/>
            <w:webHidden/>
          </w:rPr>
          <w:t>9</w:t>
        </w:r>
        <w:r w:rsidR="00E81961">
          <w:rPr>
            <w:noProof/>
            <w:webHidden/>
          </w:rPr>
          <w:fldChar w:fldCharType="end"/>
        </w:r>
      </w:hyperlink>
    </w:p>
    <w:p w14:paraId="7BBB22AA" w14:textId="5074E615" w:rsidR="00E81961" w:rsidRDefault="004A63C0">
      <w:pPr>
        <w:pStyle w:val="TM2"/>
        <w:tabs>
          <w:tab w:val="right" w:leader="dot" w:pos="10456"/>
        </w:tabs>
        <w:rPr>
          <w:rFonts w:eastAsiaTheme="minorEastAsia"/>
          <w:noProof/>
          <w:lang w:eastAsia="fr-FR"/>
        </w:rPr>
      </w:pPr>
      <w:hyperlink w:anchor="_Toc136875595" w:history="1">
        <w:r w:rsidR="00E81961" w:rsidRPr="00097189">
          <w:rPr>
            <w:rStyle w:val="Lienhypertexte"/>
            <w:noProof/>
          </w:rPr>
          <w:t>c.  Le script de l’uptime</w:t>
        </w:r>
        <w:r w:rsidR="00E81961">
          <w:rPr>
            <w:noProof/>
            <w:webHidden/>
          </w:rPr>
          <w:tab/>
        </w:r>
        <w:r w:rsidR="00E81961">
          <w:rPr>
            <w:noProof/>
            <w:webHidden/>
          </w:rPr>
          <w:fldChar w:fldCharType="begin"/>
        </w:r>
        <w:r w:rsidR="00E81961">
          <w:rPr>
            <w:noProof/>
            <w:webHidden/>
          </w:rPr>
          <w:instrText xml:space="preserve"> PAGEREF _Toc136875595 \h </w:instrText>
        </w:r>
        <w:r w:rsidR="00E81961">
          <w:rPr>
            <w:noProof/>
            <w:webHidden/>
          </w:rPr>
        </w:r>
        <w:r w:rsidR="00E81961">
          <w:rPr>
            <w:noProof/>
            <w:webHidden/>
          </w:rPr>
          <w:fldChar w:fldCharType="separate"/>
        </w:r>
        <w:r w:rsidR="00E81961">
          <w:rPr>
            <w:noProof/>
            <w:webHidden/>
          </w:rPr>
          <w:t>11</w:t>
        </w:r>
        <w:r w:rsidR="00E81961">
          <w:rPr>
            <w:noProof/>
            <w:webHidden/>
          </w:rPr>
          <w:fldChar w:fldCharType="end"/>
        </w:r>
      </w:hyperlink>
    </w:p>
    <w:p w14:paraId="552DDE73" w14:textId="46C21EC8" w:rsidR="00E81961" w:rsidRDefault="004A63C0">
      <w:pPr>
        <w:pStyle w:val="TM1"/>
        <w:tabs>
          <w:tab w:val="right" w:leader="dot" w:pos="10456"/>
        </w:tabs>
        <w:rPr>
          <w:rFonts w:eastAsiaTheme="minorEastAsia"/>
          <w:noProof/>
          <w:lang w:eastAsia="fr-FR"/>
        </w:rPr>
      </w:pPr>
      <w:hyperlink w:anchor="_Toc136875596" w:history="1">
        <w:r w:rsidR="00E81961" w:rsidRPr="00097189">
          <w:rPr>
            <w:rStyle w:val="Lienhypertexte"/>
            <w:noProof/>
          </w:rPr>
          <w:t>V.       Choix du sujet</w:t>
        </w:r>
        <w:r w:rsidR="00E81961">
          <w:rPr>
            <w:noProof/>
            <w:webHidden/>
          </w:rPr>
          <w:tab/>
        </w:r>
        <w:r w:rsidR="00E81961">
          <w:rPr>
            <w:noProof/>
            <w:webHidden/>
          </w:rPr>
          <w:fldChar w:fldCharType="begin"/>
        </w:r>
        <w:r w:rsidR="00E81961">
          <w:rPr>
            <w:noProof/>
            <w:webHidden/>
          </w:rPr>
          <w:instrText xml:space="preserve"> PAGEREF _Toc136875596 \h </w:instrText>
        </w:r>
        <w:r w:rsidR="00E81961">
          <w:rPr>
            <w:noProof/>
            <w:webHidden/>
          </w:rPr>
        </w:r>
        <w:r w:rsidR="00E81961">
          <w:rPr>
            <w:noProof/>
            <w:webHidden/>
          </w:rPr>
          <w:fldChar w:fldCharType="separate"/>
        </w:r>
        <w:r w:rsidR="00E81961">
          <w:rPr>
            <w:noProof/>
            <w:webHidden/>
          </w:rPr>
          <w:t>12</w:t>
        </w:r>
        <w:r w:rsidR="00E81961">
          <w:rPr>
            <w:noProof/>
            <w:webHidden/>
          </w:rPr>
          <w:fldChar w:fldCharType="end"/>
        </w:r>
      </w:hyperlink>
    </w:p>
    <w:p w14:paraId="5BBBC402" w14:textId="41931BE5" w:rsidR="00E81961" w:rsidRDefault="004A63C0">
      <w:pPr>
        <w:pStyle w:val="TM2"/>
        <w:tabs>
          <w:tab w:val="right" w:leader="dot" w:pos="10456"/>
        </w:tabs>
        <w:rPr>
          <w:rFonts w:eastAsiaTheme="minorEastAsia"/>
          <w:noProof/>
          <w:lang w:eastAsia="fr-FR"/>
        </w:rPr>
      </w:pPr>
      <w:hyperlink w:anchor="_Toc136875597" w:history="1">
        <w:r w:rsidR="00E81961" w:rsidRPr="00097189">
          <w:rPr>
            <w:rStyle w:val="Lienhypertexte"/>
            <w:noProof/>
          </w:rPr>
          <w:t>a.   Explication de ce choix</w:t>
        </w:r>
        <w:r w:rsidR="00E81961">
          <w:rPr>
            <w:noProof/>
            <w:webHidden/>
          </w:rPr>
          <w:tab/>
        </w:r>
        <w:r w:rsidR="00E81961">
          <w:rPr>
            <w:noProof/>
            <w:webHidden/>
          </w:rPr>
          <w:fldChar w:fldCharType="begin"/>
        </w:r>
        <w:r w:rsidR="00E81961">
          <w:rPr>
            <w:noProof/>
            <w:webHidden/>
          </w:rPr>
          <w:instrText xml:space="preserve"> PAGEREF _Toc136875597 \h </w:instrText>
        </w:r>
        <w:r w:rsidR="00E81961">
          <w:rPr>
            <w:noProof/>
            <w:webHidden/>
          </w:rPr>
        </w:r>
        <w:r w:rsidR="00E81961">
          <w:rPr>
            <w:noProof/>
            <w:webHidden/>
          </w:rPr>
          <w:fldChar w:fldCharType="separate"/>
        </w:r>
        <w:r w:rsidR="00E81961">
          <w:rPr>
            <w:noProof/>
            <w:webHidden/>
          </w:rPr>
          <w:t>12</w:t>
        </w:r>
        <w:r w:rsidR="00E81961">
          <w:rPr>
            <w:noProof/>
            <w:webHidden/>
          </w:rPr>
          <w:fldChar w:fldCharType="end"/>
        </w:r>
      </w:hyperlink>
    </w:p>
    <w:p w14:paraId="4D5B5F96" w14:textId="48D3D855" w:rsidR="00E81961" w:rsidRDefault="004A63C0">
      <w:pPr>
        <w:pStyle w:val="TM2"/>
        <w:tabs>
          <w:tab w:val="right" w:leader="dot" w:pos="10456"/>
        </w:tabs>
        <w:rPr>
          <w:rFonts w:eastAsiaTheme="minorEastAsia"/>
          <w:noProof/>
          <w:lang w:eastAsia="fr-FR"/>
        </w:rPr>
      </w:pPr>
      <w:hyperlink w:anchor="_Toc136875598" w:history="1">
        <w:r w:rsidR="00E81961" w:rsidRPr="00097189">
          <w:rPr>
            <w:rStyle w:val="Lienhypertexte"/>
            <w:noProof/>
          </w:rPr>
          <w:t>b.    Justification</w:t>
        </w:r>
        <w:r w:rsidR="00E81961">
          <w:rPr>
            <w:noProof/>
            <w:webHidden/>
          </w:rPr>
          <w:tab/>
        </w:r>
        <w:r w:rsidR="00E81961">
          <w:rPr>
            <w:noProof/>
            <w:webHidden/>
          </w:rPr>
          <w:fldChar w:fldCharType="begin"/>
        </w:r>
        <w:r w:rsidR="00E81961">
          <w:rPr>
            <w:noProof/>
            <w:webHidden/>
          </w:rPr>
          <w:instrText xml:space="preserve"> PAGEREF _Toc136875598 \h </w:instrText>
        </w:r>
        <w:r w:rsidR="00E81961">
          <w:rPr>
            <w:noProof/>
            <w:webHidden/>
          </w:rPr>
        </w:r>
        <w:r w:rsidR="00E81961">
          <w:rPr>
            <w:noProof/>
            <w:webHidden/>
          </w:rPr>
          <w:fldChar w:fldCharType="separate"/>
        </w:r>
        <w:r w:rsidR="00E81961">
          <w:rPr>
            <w:noProof/>
            <w:webHidden/>
          </w:rPr>
          <w:t>13</w:t>
        </w:r>
        <w:r w:rsidR="00E81961">
          <w:rPr>
            <w:noProof/>
            <w:webHidden/>
          </w:rPr>
          <w:fldChar w:fldCharType="end"/>
        </w:r>
      </w:hyperlink>
    </w:p>
    <w:p w14:paraId="456ED5AF" w14:textId="2027203E" w:rsidR="00E81961" w:rsidRDefault="004A63C0">
      <w:pPr>
        <w:pStyle w:val="TM1"/>
        <w:tabs>
          <w:tab w:val="right" w:leader="dot" w:pos="10456"/>
        </w:tabs>
        <w:rPr>
          <w:rFonts w:eastAsiaTheme="minorEastAsia"/>
          <w:noProof/>
          <w:lang w:eastAsia="fr-FR"/>
        </w:rPr>
      </w:pPr>
      <w:hyperlink w:anchor="_Toc136875599" w:history="1">
        <w:r w:rsidR="00E81961" w:rsidRPr="00097189">
          <w:rPr>
            <w:rStyle w:val="Lienhypertexte"/>
            <w:noProof/>
          </w:rPr>
          <w:t>VI.     Présentation de la solution proposée</w:t>
        </w:r>
        <w:r w:rsidR="00E81961">
          <w:rPr>
            <w:noProof/>
            <w:webHidden/>
          </w:rPr>
          <w:tab/>
        </w:r>
        <w:r w:rsidR="00E81961">
          <w:rPr>
            <w:noProof/>
            <w:webHidden/>
          </w:rPr>
          <w:fldChar w:fldCharType="begin"/>
        </w:r>
        <w:r w:rsidR="00E81961">
          <w:rPr>
            <w:noProof/>
            <w:webHidden/>
          </w:rPr>
          <w:instrText xml:space="preserve"> PAGEREF _Toc136875599 \h </w:instrText>
        </w:r>
        <w:r w:rsidR="00E81961">
          <w:rPr>
            <w:noProof/>
            <w:webHidden/>
          </w:rPr>
        </w:r>
        <w:r w:rsidR="00E81961">
          <w:rPr>
            <w:noProof/>
            <w:webHidden/>
          </w:rPr>
          <w:fldChar w:fldCharType="separate"/>
        </w:r>
        <w:r w:rsidR="00E81961">
          <w:rPr>
            <w:noProof/>
            <w:webHidden/>
          </w:rPr>
          <w:t>14</w:t>
        </w:r>
        <w:r w:rsidR="00E81961">
          <w:rPr>
            <w:noProof/>
            <w:webHidden/>
          </w:rPr>
          <w:fldChar w:fldCharType="end"/>
        </w:r>
      </w:hyperlink>
    </w:p>
    <w:p w14:paraId="48086C65" w14:textId="74517611" w:rsidR="00E81961" w:rsidRDefault="004A63C0">
      <w:pPr>
        <w:pStyle w:val="TM2"/>
        <w:tabs>
          <w:tab w:val="left" w:pos="660"/>
          <w:tab w:val="right" w:leader="dot" w:pos="10456"/>
        </w:tabs>
        <w:rPr>
          <w:rFonts w:eastAsiaTheme="minorEastAsia"/>
          <w:noProof/>
          <w:lang w:eastAsia="fr-FR"/>
        </w:rPr>
      </w:pPr>
      <w:hyperlink w:anchor="_Toc136875600" w:history="1">
        <w:r w:rsidR="00E81961" w:rsidRPr="00097189">
          <w:rPr>
            <w:rStyle w:val="Lienhypertexte"/>
            <w:noProof/>
          </w:rPr>
          <w:t>a.</w:t>
        </w:r>
        <w:r w:rsidR="00E81961">
          <w:rPr>
            <w:rFonts w:eastAsiaTheme="minorEastAsia"/>
            <w:noProof/>
            <w:lang w:eastAsia="fr-FR"/>
          </w:rPr>
          <w:tab/>
        </w:r>
        <w:r w:rsidR="00E81961" w:rsidRPr="00097189">
          <w:rPr>
            <w:rStyle w:val="Lienhypertexte"/>
            <w:noProof/>
          </w:rPr>
          <w:t>Les différentes bibliothèques de Perl pour le calcul parallèle</w:t>
        </w:r>
        <w:r w:rsidR="00E81961">
          <w:rPr>
            <w:noProof/>
            <w:webHidden/>
          </w:rPr>
          <w:tab/>
        </w:r>
        <w:r w:rsidR="00E81961">
          <w:rPr>
            <w:noProof/>
            <w:webHidden/>
          </w:rPr>
          <w:fldChar w:fldCharType="begin"/>
        </w:r>
        <w:r w:rsidR="00E81961">
          <w:rPr>
            <w:noProof/>
            <w:webHidden/>
          </w:rPr>
          <w:instrText xml:space="preserve"> PAGEREF _Toc136875600 \h </w:instrText>
        </w:r>
        <w:r w:rsidR="00E81961">
          <w:rPr>
            <w:noProof/>
            <w:webHidden/>
          </w:rPr>
        </w:r>
        <w:r w:rsidR="00E81961">
          <w:rPr>
            <w:noProof/>
            <w:webHidden/>
          </w:rPr>
          <w:fldChar w:fldCharType="separate"/>
        </w:r>
        <w:r w:rsidR="00E81961">
          <w:rPr>
            <w:noProof/>
            <w:webHidden/>
          </w:rPr>
          <w:t>14</w:t>
        </w:r>
        <w:r w:rsidR="00E81961">
          <w:rPr>
            <w:noProof/>
            <w:webHidden/>
          </w:rPr>
          <w:fldChar w:fldCharType="end"/>
        </w:r>
      </w:hyperlink>
    </w:p>
    <w:p w14:paraId="06334605" w14:textId="7E60AE58" w:rsidR="00E81961" w:rsidRDefault="004A63C0">
      <w:pPr>
        <w:pStyle w:val="TM2"/>
        <w:tabs>
          <w:tab w:val="right" w:leader="dot" w:pos="10456"/>
        </w:tabs>
        <w:rPr>
          <w:rFonts w:eastAsiaTheme="minorEastAsia"/>
          <w:noProof/>
          <w:lang w:eastAsia="fr-FR"/>
        </w:rPr>
      </w:pPr>
      <w:hyperlink w:anchor="_Toc136875601" w:history="1">
        <w:r w:rsidR="00E81961" w:rsidRPr="00097189">
          <w:rPr>
            <w:rStyle w:val="Lienhypertexte"/>
            <w:noProof/>
          </w:rPr>
          <w:t>b.   L’adaptation de la solution pour la problématique</w:t>
        </w:r>
        <w:r w:rsidR="00E81961">
          <w:rPr>
            <w:noProof/>
            <w:webHidden/>
          </w:rPr>
          <w:tab/>
        </w:r>
        <w:r w:rsidR="00E81961">
          <w:rPr>
            <w:noProof/>
            <w:webHidden/>
          </w:rPr>
          <w:fldChar w:fldCharType="begin"/>
        </w:r>
        <w:r w:rsidR="00E81961">
          <w:rPr>
            <w:noProof/>
            <w:webHidden/>
          </w:rPr>
          <w:instrText xml:space="preserve"> PAGEREF _Toc136875601 \h </w:instrText>
        </w:r>
        <w:r w:rsidR="00E81961">
          <w:rPr>
            <w:noProof/>
            <w:webHidden/>
          </w:rPr>
        </w:r>
        <w:r w:rsidR="00E81961">
          <w:rPr>
            <w:noProof/>
            <w:webHidden/>
          </w:rPr>
          <w:fldChar w:fldCharType="separate"/>
        </w:r>
        <w:r w:rsidR="00E81961">
          <w:rPr>
            <w:noProof/>
            <w:webHidden/>
          </w:rPr>
          <w:t>17</w:t>
        </w:r>
        <w:r w:rsidR="00E81961">
          <w:rPr>
            <w:noProof/>
            <w:webHidden/>
          </w:rPr>
          <w:fldChar w:fldCharType="end"/>
        </w:r>
      </w:hyperlink>
    </w:p>
    <w:p w14:paraId="7811F3CC" w14:textId="62A6284F" w:rsidR="00E81961" w:rsidRDefault="004A63C0">
      <w:pPr>
        <w:pStyle w:val="TM2"/>
        <w:tabs>
          <w:tab w:val="right" w:leader="dot" w:pos="10456"/>
        </w:tabs>
        <w:rPr>
          <w:rFonts w:eastAsiaTheme="minorEastAsia"/>
          <w:noProof/>
          <w:lang w:eastAsia="fr-FR"/>
        </w:rPr>
      </w:pPr>
      <w:hyperlink w:anchor="_Toc136875602" w:history="1">
        <w:r w:rsidR="00E81961" w:rsidRPr="00097189">
          <w:rPr>
            <w:rStyle w:val="Lienhypertexte"/>
            <w:noProof/>
          </w:rPr>
          <w:t>c. La finalité</w:t>
        </w:r>
        <w:r w:rsidR="00E81961">
          <w:rPr>
            <w:noProof/>
            <w:webHidden/>
          </w:rPr>
          <w:tab/>
        </w:r>
        <w:r w:rsidR="00E81961">
          <w:rPr>
            <w:noProof/>
            <w:webHidden/>
          </w:rPr>
          <w:fldChar w:fldCharType="begin"/>
        </w:r>
        <w:r w:rsidR="00E81961">
          <w:rPr>
            <w:noProof/>
            <w:webHidden/>
          </w:rPr>
          <w:instrText xml:space="preserve"> PAGEREF _Toc136875602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63C2CBF9" w14:textId="785BB1D0" w:rsidR="00E81961" w:rsidRDefault="004A63C0">
      <w:pPr>
        <w:pStyle w:val="TM1"/>
        <w:tabs>
          <w:tab w:val="right" w:leader="dot" w:pos="10456"/>
        </w:tabs>
        <w:rPr>
          <w:rFonts w:eastAsiaTheme="minorEastAsia"/>
          <w:noProof/>
          <w:lang w:eastAsia="fr-FR"/>
        </w:rPr>
      </w:pPr>
      <w:hyperlink w:anchor="_Toc136875603" w:history="1">
        <w:r w:rsidR="00E81961" w:rsidRPr="00097189">
          <w:rPr>
            <w:rStyle w:val="Lienhypertexte"/>
            <w:noProof/>
          </w:rPr>
          <w:t>VII. Présentation personnelle de la résolution du problème</w:t>
        </w:r>
        <w:r w:rsidR="00E81961">
          <w:rPr>
            <w:noProof/>
            <w:webHidden/>
          </w:rPr>
          <w:tab/>
        </w:r>
        <w:r w:rsidR="00E81961">
          <w:rPr>
            <w:noProof/>
            <w:webHidden/>
          </w:rPr>
          <w:fldChar w:fldCharType="begin"/>
        </w:r>
        <w:r w:rsidR="00E81961">
          <w:rPr>
            <w:noProof/>
            <w:webHidden/>
          </w:rPr>
          <w:instrText xml:space="preserve"> PAGEREF _Toc136875603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4317FAD4" w14:textId="13C91B3F" w:rsidR="00E81961" w:rsidRDefault="004A63C0">
      <w:pPr>
        <w:pStyle w:val="TM2"/>
        <w:tabs>
          <w:tab w:val="right" w:leader="dot" w:pos="10456"/>
        </w:tabs>
        <w:rPr>
          <w:rFonts w:eastAsiaTheme="minorEastAsia"/>
          <w:noProof/>
          <w:lang w:eastAsia="fr-FR"/>
        </w:rPr>
      </w:pPr>
      <w:hyperlink w:anchor="_Toc136875604" w:history="1">
        <w:r w:rsidR="00E81961" w:rsidRPr="00097189">
          <w:rPr>
            <w:rStyle w:val="Lienhypertexte"/>
            <w:noProof/>
          </w:rPr>
          <w:t>a.   Première démarche sans les bibliothèques d’outils interne</w:t>
        </w:r>
        <w:r w:rsidR="00E81961">
          <w:rPr>
            <w:noProof/>
            <w:webHidden/>
          </w:rPr>
          <w:tab/>
        </w:r>
        <w:r w:rsidR="00E81961">
          <w:rPr>
            <w:noProof/>
            <w:webHidden/>
          </w:rPr>
          <w:fldChar w:fldCharType="begin"/>
        </w:r>
        <w:r w:rsidR="00E81961">
          <w:rPr>
            <w:noProof/>
            <w:webHidden/>
          </w:rPr>
          <w:instrText xml:space="preserve"> PAGEREF _Toc136875604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09FE7C06" w14:textId="3EB96E18" w:rsidR="00E81961" w:rsidRDefault="004A63C0">
      <w:pPr>
        <w:pStyle w:val="TM2"/>
        <w:tabs>
          <w:tab w:val="right" w:leader="dot" w:pos="10456"/>
        </w:tabs>
        <w:rPr>
          <w:rFonts w:eastAsiaTheme="minorEastAsia"/>
          <w:noProof/>
          <w:lang w:eastAsia="fr-FR"/>
        </w:rPr>
      </w:pPr>
      <w:hyperlink w:anchor="_Toc136875605" w:history="1">
        <w:r w:rsidR="00E81961" w:rsidRPr="00097189">
          <w:rPr>
            <w:rStyle w:val="Lienhypertexte"/>
            <w:noProof/>
          </w:rPr>
          <w:t>b.   Deuxième démarche avec les bibliothèques</w:t>
        </w:r>
        <w:r w:rsidR="00E81961">
          <w:rPr>
            <w:noProof/>
            <w:webHidden/>
          </w:rPr>
          <w:tab/>
        </w:r>
        <w:r w:rsidR="00E81961">
          <w:rPr>
            <w:noProof/>
            <w:webHidden/>
          </w:rPr>
          <w:fldChar w:fldCharType="begin"/>
        </w:r>
        <w:r w:rsidR="00E81961">
          <w:rPr>
            <w:noProof/>
            <w:webHidden/>
          </w:rPr>
          <w:instrText xml:space="preserve"> PAGEREF _Toc136875605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02E89FF7" w14:textId="6B9D1FC2" w:rsidR="00E81961" w:rsidRDefault="004A63C0">
      <w:pPr>
        <w:pStyle w:val="TM1"/>
        <w:tabs>
          <w:tab w:val="right" w:leader="dot" w:pos="10456"/>
        </w:tabs>
        <w:rPr>
          <w:rFonts w:eastAsiaTheme="minorEastAsia"/>
          <w:noProof/>
          <w:lang w:eastAsia="fr-FR"/>
        </w:rPr>
      </w:pPr>
      <w:hyperlink w:anchor="_Toc136875606" w:history="1">
        <w:r w:rsidR="00E81961" w:rsidRPr="00097189">
          <w:rPr>
            <w:rStyle w:val="Lienhypertexte"/>
            <w:noProof/>
          </w:rPr>
          <w:t>VIII. Personnalisation de l’approche</w:t>
        </w:r>
        <w:r w:rsidR="00E81961">
          <w:rPr>
            <w:noProof/>
            <w:webHidden/>
          </w:rPr>
          <w:tab/>
        </w:r>
        <w:r w:rsidR="00E81961">
          <w:rPr>
            <w:noProof/>
            <w:webHidden/>
          </w:rPr>
          <w:fldChar w:fldCharType="begin"/>
        </w:r>
        <w:r w:rsidR="00E81961">
          <w:rPr>
            <w:noProof/>
            <w:webHidden/>
          </w:rPr>
          <w:instrText xml:space="preserve"> PAGEREF _Toc136875606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314D7988" w14:textId="3A5335D0" w:rsidR="00E81961" w:rsidRDefault="004A63C0">
      <w:pPr>
        <w:pStyle w:val="TM1"/>
        <w:tabs>
          <w:tab w:val="right" w:leader="dot" w:pos="10456"/>
        </w:tabs>
        <w:rPr>
          <w:rFonts w:eastAsiaTheme="minorEastAsia"/>
          <w:noProof/>
          <w:lang w:eastAsia="fr-FR"/>
        </w:rPr>
      </w:pPr>
      <w:hyperlink w:anchor="_Toc136875607" w:history="1">
        <w:r w:rsidR="00E81961" w:rsidRPr="00097189">
          <w:rPr>
            <w:rStyle w:val="Lienhypertexte"/>
            <w:noProof/>
          </w:rPr>
          <w:t>IX. Condition d’application : exécution et application sur d’autre scripte</w:t>
        </w:r>
        <w:r w:rsidR="00E81961">
          <w:rPr>
            <w:noProof/>
            <w:webHidden/>
          </w:rPr>
          <w:tab/>
        </w:r>
        <w:r w:rsidR="00E81961">
          <w:rPr>
            <w:noProof/>
            <w:webHidden/>
          </w:rPr>
          <w:fldChar w:fldCharType="begin"/>
        </w:r>
        <w:r w:rsidR="00E81961">
          <w:rPr>
            <w:noProof/>
            <w:webHidden/>
          </w:rPr>
          <w:instrText xml:space="preserve"> PAGEREF _Toc136875607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043C3619" w14:textId="0DCF7222" w:rsidR="00E81961" w:rsidRDefault="004A63C0">
      <w:pPr>
        <w:pStyle w:val="TM1"/>
        <w:tabs>
          <w:tab w:val="right" w:leader="dot" w:pos="10456"/>
        </w:tabs>
        <w:rPr>
          <w:rFonts w:eastAsiaTheme="minorEastAsia"/>
          <w:noProof/>
          <w:lang w:eastAsia="fr-FR"/>
        </w:rPr>
      </w:pPr>
      <w:hyperlink w:anchor="_Toc136875608" w:history="1">
        <w:r w:rsidR="00E81961" w:rsidRPr="00097189">
          <w:rPr>
            <w:rStyle w:val="Lienhypertexte"/>
            <w:noProof/>
          </w:rPr>
          <w:t>X. Apports et limites des solutions proposées</w:t>
        </w:r>
        <w:r w:rsidR="00E81961">
          <w:rPr>
            <w:noProof/>
            <w:webHidden/>
          </w:rPr>
          <w:tab/>
        </w:r>
        <w:r w:rsidR="00E81961">
          <w:rPr>
            <w:noProof/>
            <w:webHidden/>
          </w:rPr>
          <w:fldChar w:fldCharType="begin"/>
        </w:r>
        <w:r w:rsidR="00E81961">
          <w:rPr>
            <w:noProof/>
            <w:webHidden/>
          </w:rPr>
          <w:instrText xml:space="preserve"> PAGEREF _Toc136875608 \h </w:instrText>
        </w:r>
        <w:r w:rsidR="00E81961">
          <w:rPr>
            <w:noProof/>
            <w:webHidden/>
          </w:rPr>
        </w:r>
        <w:r w:rsidR="00E81961">
          <w:rPr>
            <w:noProof/>
            <w:webHidden/>
          </w:rPr>
          <w:fldChar w:fldCharType="separate"/>
        </w:r>
        <w:r w:rsidR="00E81961">
          <w:rPr>
            <w:noProof/>
            <w:webHidden/>
          </w:rPr>
          <w:t>42</w:t>
        </w:r>
        <w:r w:rsidR="00E81961">
          <w:rPr>
            <w:noProof/>
            <w:webHidden/>
          </w:rPr>
          <w:fldChar w:fldCharType="end"/>
        </w:r>
      </w:hyperlink>
    </w:p>
    <w:p w14:paraId="14F3FF7A" w14:textId="175BE1C8" w:rsidR="00E81961" w:rsidRDefault="004A63C0">
      <w:pPr>
        <w:pStyle w:val="TM1"/>
        <w:tabs>
          <w:tab w:val="right" w:leader="dot" w:pos="10456"/>
        </w:tabs>
        <w:rPr>
          <w:rFonts w:eastAsiaTheme="minorEastAsia"/>
          <w:noProof/>
          <w:lang w:eastAsia="fr-FR"/>
        </w:rPr>
      </w:pPr>
      <w:hyperlink w:anchor="_Toc136875609" w:history="1">
        <w:r w:rsidR="00E81961" w:rsidRPr="00097189">
          <w:rPr>
            <w:rStyle w:val="Lienhypertexte"/>
            <w:noProof/>
          </w:rPr>
          <w:t>XI. Conclusion</w:t>
        </w:r>
        <w:r w:rsidR="00E81961">
          <w:rPr>
            <w:noProof/>
            <w:webHidden/>
          </w:rPr>
          <w:tab/>
        </w:r>
        <w:r w:rsidR="00E81961">
          <w:rPr>
            <w:noProof/>
            <w:webHidden/>
          </w:rPr>
          <w:fldChar w:fldCharType="begin"/>
        </w:r>
        <w:r w:rsidR="00E81961">
          <w:rPr>
            <w:noProof/>
            <w:webHidden/>
          </w:rPr>
          <w:instrText xml:space="preserve"> PAGEREF _Toc136875609 \h </w:instrText>
        </w:r>
        <w:r w:rsidR="00E81961">
          <w:rPr>
            <w:noProof/>
            <w:webHidden/>
          </w:rPr>
        </w:r>
        <w:r w:rsidR="00E81961">
          <w:rPr>
            <w:noProof/>
            <w:webHidden/>
          </w:rPr>
          <w:fldChar w:fldCharType="separate"/>
        </w:r>
        <w:r w:rsidR="00E81961">
          <w:rPr>
            <w:noProof/>
            <w:webHidden/>
          </w:rPr>
          <w:t>43</w:t>
        </w:r>
        <w:r w:rsidR="00E81961">
          <w:rPr>
            <w:noProof/>
            <w:webHidden/>
          </w:rPr>
          <w:fldChar w:fldCharType="end"/>
        </w:r>
      </w:hyperlink>
    </w:p>
    <w:p w14:paraId="6F9CAD1B" w14:textId="4B1D6542" w:rsidR="00E81961" w:rsidRDefault="004A63C0">
      <w:pPr>
        <w:pStyle w:val="TM1"/>
        <w:tabs>
          <w:tab w:val="right" w:leader="dot" w:pos="10456"/>
        </w:tabs>
        <w:rPr>
          <w:rFonts w:eastAsiaTheme="minorEastAsia"/>
          <w:noProof/>
          <w:lang w:eastAsia="fr-FR"/>
        </w:rPr>
      </w:pPr>
      <w:hyperlink w:anchor="_Toc136875610" w:history="1">
        <w:r w:rsidR="00E81961" w:rsidRPr="00097189">
          <w:rPr>
            <w:rStyle w:val="Lienhypertexte"/>
            <w:noProof/>
          </w:rPr>
          <w:t>Bibliographie</w:t>
        </w:r>
        <w:r w:rsidR="00E81961">
          <w:rPr>
            <w:noProof/>
            <w:webHidden/>
          </w:rPr>
          <w:tab/>
        </w:r>
        <w:r w:rsidR="00E81961">
          <w:rPr>
            <w:noProof/>
            <w:webHidden/>
          </w:rPr>
          <w:fldChar w:fldCharType="begin"/>
        </w:r>
        <w:r w:rsidR="00E81961">
          <w:rPr>
            <w:noProof/>
            <w:webHidden/>
          </w:rPr>
          <w:instrText xml:space="preserve"> PAGEREF _Toc136875610 \h </w:instrText>
        </w:r>
        <w:r w:rsidR="00E81961">
          <w:rPr>
            <w:noProof/>
            <w:webHidden/>
          </w:rPr>
        </w:r>
        <w:r w:rsidR="00E81961">
          <w:rPr>
            <w:noProof/>
            <w:webHidden/>
          </w:rPr>
          <w:fldChar w:fldCharType="separate"/>
        </w:r>
        <w:r w:rsidR="00E81961">
          <w:rPr>
            <w:noProof/>
            <w:webHidden/>
          </w:rPr>
          <w:t>43</w:t>
        </w:r>
        <w:r w:rsidR="00E81961">
          <w:rPr>
            <w:noProof/>
            <w:webHidden/>
          </w:rPr>
          <w:fldChar w:fldCharType="end"/>
        </w:r>
      </w:hyperlink>
    </w:p>
    <w:p w14:paraId="68A9D114" w14:textId="71A6F642" w:rsidR="00E81961" w:rsidRDefault="004A63C0">
      <w:pPr>
        <w:pStyle w:val="TM1"/>
        <w:tabs>
          <w:tab w:val="right" w:leader="dot" w:pos="10456"/>
        </w:tabs>
        <w:rPr>
          <w:rFonts w:eastAsiaTheme="minorEastAsia"/>
          <w:noProof/>
          <w:lang w:eastAsia="fr-FR"/>
        </w:rPr>
      </w:pPr>
      <w:hyperlink w:anchor="_Toc136875611" w:history="1">
        <w:r w:rsidR="00E81961" w:rsidRPr="00097189">
          <w:rPr>
            <w:rStyle w:val="Lienhypertexte"/>
            <w:noProof/>
          </w:rPr>
          <w:t>Annexe</w:t>
        </w:r>
        <w:r w:rsidR="00E81961">
          <w:rPr>
            <w:noProof/>
            <w:webHidden/>
          </w:rPr>
          <w:tab/>
        </w:r>
        <w:r w:rsidR="00E81961">
          <w:rPr>
            <w:noProof/>
            <w:webHidden/>
          </w:rPr>
          <w:fldChar w:fldCharType="begin"/>
        </w:r>
        <w:r w:rsidR="00E81961">
          <w:rPr>
            <w:noProof/>
            <w:webHidden/>
          </w:rPr>
          <w:instrText xml:space="preserve"> PAGEREF _Toc136875611 \h </w:instrText>
        </w:r>
        <w:r w:rsidR="00E81961">
          <w:rPr>
            <w:noProof/>
            <w:webHidden/>
          </w:rPr>
        </w:r>
        <w:r w:rsidR="00E81961">
          <w:rPr>
            <w:noProof/>
            <w:webHidden/>
          </w:rPr>
          <w:fldChar w:fldCharType="separate"/>
        </w:r>
        <w:r w:rsidR="00E81961">
          <w:rPr>
            <w:noProof/>
            <w:webHidden/>
          </w:rPr>
          <w:t>43</w:t>
        </w:r>
        <w:r w:rsidR="00E81961">
          <w:rPr>
            <w:noProof/>
            <w:webHidden/>
          </w:rPr>
          <w:fldChar w:fldCharType="end"/>
        </w:r>
      </w:hyperlink>
    </w:p>
    <w:p w14:paraId="55C6D83C" w14:textId="2CB47A88" w:rsidR="00E81961" w:rsidRDefault="004A63C0">
      <w:pPr>
        <w:pStyle w:val="TM2"/>
        <w:tabs>
          <w:tab w:val="left" w:pos="660"/>
          <w:tab w:val="right" w:leader="dot" w:pos="10456"/>
        </w:tabs>
        <w:rPr>
          <w:rFonts w:eastAsiaTheme="minorEastAsia"/>
          <w:noProof/>
          <w:lang w:eastAsia="fr-FR"/>
        </w:rPr>
      </w:pPr>
      <w:hyperlink w:anchor="_Toc136875612" w:history="1">
        <w:r w:rsidR="00E81961" w:rsidRPr="00097189">
          <w:rPr>
            <w:rStyle w:val="Lienhypertexte"/>
            <w:noProof/>
          </w:rPr>
          <w:t>A.</w:t>
        </w:r>
        <w:r w:rsidR="00E81961">
          <w:rPr>
            <w:rFonts w:eastAsiaTheme="minorEastAsia"/>
            <w:noProof/>
            <w:lang w:eastAsia="fr-FR"/>
          </w:rPr>
          <w:tab/>
        </w:r>
        <w:r w:rsidR="00E81961" w:rsidRPr="00097189">
          <w:rPr>
            <w:rStyle w:val="Lienhypertexte"/>
            <w:noProof/>
          </w:rPr>
          <w:t>Théorie mathématique de la communication</w:t>
        </w:r>
        <w:r w:rsidR="00E81961">
          <w:rPr>
            <w:noProof/>
            <w:webHidden/>
          </w:rPr>
          <w:tab/>
        </w:r>
        <w:r w:rsidR="00E81961">
          <w:rPr>
            <w:noProof/>
            <w:webHidden/>
          </w:rPr>
          <w:fldChar w:fldCharType="begin"/>
        </w:r>
        <w:r w:rsidR="00E81961">
          <w:rPr>
            <w:noProof/>
            <w:webHidden/>
          </w:rPr>
          <w:instrText xml:space="preserve"> PAGEREF _Toc136875612 \h </w:instrText>
        </w:r>
        <w:r w:rsidR="00E81961">
          <w:rPr>
            <w:noProof/>
            <w:webHidden/>
          </w:rPr>
        </w:r>
        <w:r w:rsidR="00E81961">
          <w:rPr>
            <w:noProof/>
            <w:webHidden/>
          </w:rPr>
          <w:fldChar w:fldCharType="separate"/>
        </w:r>
        <w:r w:rsidR="00E81961">
          <w:rPr>
            <w:noProof/>
            <w:webHidden/>
          </w:rPr>
          <w:t>43</w:t>
        </w:r>
        <w:r w:rsidR="00E81961">
          <w:rPr>
            <w:noProof/>
            <w:webHidden/>
          </w:rPr>
          <w:fldChar w:fldCharType="end"/>
        </w:r>
      </w:hyperlink>
    </w:p>
    <w:p w14:paraId="48626C2F" w14:textId="74B77148" w:rsidR="00E81961" w:rsidRDefault="004A63C0">
      <w:pPr>
        <w:pStyle w:val="TM2"/>
        <w:tabs>
          <w:tab w:val="left" w:pos="660"/>
          <w:tab w:val="right" w:leader="dot" w:pos="10456"/>
        </w:tabs>
        <w:rPr>
          <w:rFonts w:eastAsiaTheme="minorEastAsia"/>
          <w:noProof/>
          <w:lang w:eastAsia="fr-FR"/>
        </w:rPr>
      </w:pPr>
      <w:hyperlink w:anchor="_Toc136875613" w:history="1">
        <w:r w:rsidR="00E81961" w:rsidRPr="00097189">
          <w:rPr>
            <w:rStyle w:val="Lienhypertexte"/>
            <w:noProof/>
          </w:rPr>
          <w:t>B.</w:t>
        </w:r>
        <w:r w:rsidR="00E81961">
          <w:rPr>
            <w:rFonts w:eastAsiaTheme="minorEastAsia"/>
            <w:noProof/>
            <w:lang w:eastAsia="fr-FR"/>
          </w:rPr>
          <w:tab/>
        </w:r>
        <w:r w:rsidR="00E81961" w:rsidRPr="00097189">
          <w:rPr>
            <w:rStyle w:val="Lienhypertexte"/>
            <w:noProof/>
          </w:rPr>
          <w:t>Influence d’une architecture de type maître-esclave dans les problématiques de sécurité Internet des objets</w:t>
        </w:r>
        <w:r w:rsidR="00E81961">
          <w:rPr>
            <w:noProof/>
            <w:webHidden/>
          </w:rPr>
          <w:tab/>
        </w:r>
        <w:r w:rsidR="00E81961">
          <w:rPr>
            <w:noProof/>
            <w:webHidden/>
          </w:rPr>
          <w:fldChar w:fldCharType="begin"/>
        </w:r>
        <w:r w:rsidR="00E81961">
          <w:rPr>
            <w:noProof/>
            <w:webHidden/>
          </w:rPr>
          <w:instrText xml:space="preserve"> PAGEREF _Toc136875613 \h </w:instrText>
        </w:r>
        <w:r w:rsidR="00E81961">
          <w:rPr>
            <w:noProof/>
            <w:webHidden/>
          </w:rPr>
        </w:r>
        <w:r w:rsidR="00E81961">
          <w:rPr>
            <w:noProof/>
            <w:webHidden/>
          </w:rPr>
          <w:fldChar w:fldCharType="separate"/>
        </w:r>
        <w:r w:rsidR="00E81961">
          <w:rPr>
            <w:noProof/>
            <w:webHidden/>
          </w:rPr>
          <w:t>58</w:t>
        </w:r>
        <w:r w:rsidR="00E81961">
          <w:rPr>
            <w:noProof/>
            <w:webHidden/>
          </w:rPr>
          <w:fldChar w:fldCharType="end"/>
        </w:r>
      </w:hyperlink>
    </w:p>
    <w:p w14:paraId="02DD209E" w14:textId="54B18017" w:rsidR="00E81961" w:rsidRDefault="004A63C0">
      <w:pPr>
        <w:pStyle w:val="TM2"/>
        <w:tabs>
          <w:tab w:val="left" w:pos="660"/>
          <w:tab w:val="right" w:leader="dot" w:pos="10456"/>
        </w:tabs>
        <w:rPr>
          <w:rFonts w:eastAsiaTheme="minorEastAsia"/>
          <w:noProof/>
          <w:lang w:eastAsia="fr-FR"/>
        </w:rPr>
      </w:pPr>
      <w:hyperlink w:anchor="_Toc136875614" w:history="1">
        <w:r w:rsidR="00E81961" w:rsidRPr="00097189">
          <w:rPr>
            <w:rStyle w:val="Lienhypertexte"/>
            <w:noProof/>
          </w:rPr>
          <w:t>C.</w:t>
        </w:r>
        <w:r w:rsidR="00E81961">
          <w:rPr>
            <w:rFonts w:eastAsiaTheme="minorEastAsia"/>
            <w:noProof/>
            <w:lang w:eastAsia="fr-FR"/>
          </w:rPr>
          <w:tab/>
        </w:r>
        <w:r w:rsidR="00E81961" w:rsidRPr="00097189">
          <w:rPr>
            <w:rStyle w:val="Lienhypertexte"/>
            <w:noProof/>
          </w:rPr>
          <w:t>Uptime :  Stratégie pour l’excellence dans le management de la maintenance</w:t>
        </w:r>
        <w:r w:rsidR="00E81961">
          <w:rPr>
            <w:noProof/>
            <w:webHidden/>
          </w:rPr>
          <w:tab/>
        </w:r>
        <w:r w:rsidR="00E81961">
          <w:rPr>
            <w:noProof/>
            <w:webHidden/>
          </w:rPr>
          <w:fldChar w:fldCharType="begin"/>
        </w:r>
        <w:r w:rsidR="00E81961">
          <w:rPr>
            <w:noProof/>
            <w:webHidden/>
          </w:rPr>
          <w:instrText xml:space="preserve"> PAGEREF _Toc136875614 \h </w:instrText>
        </w:r>
        <w:r w:rsidR="00E81961">
          <w:rPr>
            <w:noProof/>
            <w:webHidden/>
          </w:rPr>
        </w:r>
        <w:r w:rsidR="00E81961">
          <w:rPr>
            <w:noProof/>
            <w:webHidden/>
          </w:rPr>
          <w:fldChar w:fldCharType="separate"/>
        </w:r>
        <w:r w:rsidR="00E81961">
          <w:rPr>
            <w:noProof/>
            <w:webHidden/>
          </w:rPr>
          <w:t>59</w:t>
        </w:r>
        <w:r w:rsidR="00E81961">
          <w:rPr>
            <w:noProof/>
            <w:webHidden/>
          </w:rPr>
          <w:fldChar w:fldCharType="end"/>
        </w:r>
      </w:hyperlink>
    </w:p>
    <w:p w14:paraId="78390332" w14:textId="73617EFE" w:rsidR="00E81961" w:rsidRDefault="004A63C0">
      <w:pPr>
        <w:pStyle w:val="TM2"/>
        <w:tabs>
          <w:tab w:val="left" w:pos="660"/>
          <w:tab w:val="right" w:leader="dot" w:pos="10456"/>
        </w:tabs>
        <w:rPr>
          <w:rFonts w:eastAsiaTheme="minorEastAsia"/>
          <w:noProof/>
          <w:lang w:eastAsia="fr-FR"/>
        </w:rPr>
      </w:pPr>
      <w:hyperlink w:anchor="_Toc136875615" w:history="1">
        <w:r w:rsidR="00E81961" w:rsidRPr="00097189">
          <w:rPr>
            <w:rStyle w:val="Lienhypertexte"/>
            <w:noProof/>
          </w:rPr>
          <w:t>D.</w:t>
        </w:r>
        <w:r w:rsidR="00E81961">
          <w:rPr>
            <w:rFonts w:eastAsiaTheme="minorEastAsia"/>
            <w:noProof/>
            <w:lang w:eastAsia="fr-FR"/>
          </w:rPr>
          <w:tab/>
        </w:r>
        <w:r w:rsidR="00E81961" w:rsidRPr="00097189">
          <w:rPr>
            <w:rStyle w:val="Lienhypertexte"/>
            <w:noProof/>
          </w:rPr>
          <w:t>CPAN.org : Comprehensive Perl Archive Network, tutoriels Perl associées et wikibook.</w:t>
        </w:r>
        <w:r w:rsidR="00E81961">
          <w:rPr>
            <w:noProof/>
            <w:webHidden/>
          </w:rPr>
          <w:tab/>
        </w:r>
        <w:r w:rsidR="00E81961">
          <w:rPr>
            <w:noProof/>
            <w:webHidden/>
          </w:rPr>
          <w:fldChar w:fldCharType="begin"/>
        </w:r>
        <w:r w:rsidR="00E81961">
          <w:rPr>
            <w:noProof/>
            <w:webHidden/>
          </w:rPr>
          <w:instrText xml:space="preserve"> PAGEREF _Toc136875615 \h </w:instrText>
        </w:r>
        <w:r w:rsidR="00E81961">
          <w:rPr>
            <w:noProof/>
            <w:webHidden/>
          </w:rPr>
        </w:r>
        <w:r w:rsidR="00E81961">
          <w:rPr>
            <w:noProof/>
            <w:webHidden/>
          </w:rPr>
          <w:fldChar w:fldCharType="separate"/>
        </w:r>
        <w:r w:rsidR="00E81961">
          <w:rPr>
            <w:noProof/>
            <w:webHidden/>
          </w:rPr>
          <w:t>62</w:t>
        </w:r>
        <w:r w:rsidR="00E81961">
          <w:rPr>
            <w:noProof/>
            <w:webHidden/>
          </w:rPr>
          <w:fldChar w:fldCharType="end"/>
        </w:r>
      </w:hyperlink>
    </w:p>
    <w:p w14:paraId="27C8EB19" w14:textId="3E3C7F0A" w:rsidR="2A053FD8" w:rsidRDefault="2A053FD8" w:rsidP="2A053FD8">
      <w:pPr>
        <w:pStyle w:val="TM1"/>
        <w:tabs>
          <w:tab w:val="right" w:leader="dot" w:pos="10455"/>
        </w:tabs>
      </w:pPr>
      <w:r>
        <w:fldChar w:fldCharType="end"/>
      </w:r>
    </w:p>
    <w:p w14:paraId="328B3E99" w14:textId="29551033" w:rsidR="00A004BC" w:rsidRDefault="00A004BC">
      <w:pPr>
        <w:rPr>
          <w:ins w:id="24" w:author="Thierry JAILLET" w:date="2023-07-14T07:30:00Z"/>
        </w:rPr>
      </w:pPr>
      <w:ins w:id="25" w:author="Thierry JAILLET" w:date="2023-07-14T07:30:00Z">
        <w:r>
          <w:br w:type="page"/>
        </w:r>
      </w:ins>
    </w:p>
    <w:p w14:paraId="3F5B3A96" w14:textId="77777777" w:rsidR="78375C66" w:rsidRDefault="78375C66" w:rsidP="78375C66"/>
    <w:p w14:paraId="0D5B862E" w14:textId="3BA5AAB7" w:rsidR="093092DB" w:rsidRDefault="43902D87">
      <w:pPr>
        <w:pStyle w:val="Titre1"/>
        <w:pPrChange w:id="26" w:author="Alize Baudin" w:date="2022-12-29T18:57:00Z">
          <w:pPr>
            <w:numPr>
              <w:numId w:val="5"/>
            </w:numPr>
            <w:ind w:left="720" w:hanging="360"/>
          </w:pPr>
        </w:pPrChange>
      </w:pPr>
      <w:bookmarkStart w:id="27" w:name="_Toc249315491"/>
      <w:bookmarkStart w:id="28" w:name="_Toc136875589"/>
      <w:r>
        <w:t xml:space="preserve">I. </w:t>
      </w:r>
      <w:r w:rsidR="057ABD5E">
        <w:t xml:space="preserve">  </w:t>
      </w:r>
      <w:r w:rsidR="4FB21384">
        <w:t xml:space="preserve">   </w:t>
      </w:r>
      <w:r w:rsidR="7B6078B6">
        <w:t>Introduction</w:t>
      </w:r>
      <w:bookmarkEnd w:id="27"/>
      <w:bookmarkEnd w:id="28"/>
    </w:p>
    <w:p w14:paraId="371C6CC6" w14:textId="77777777" w:rsidR="00451002" w:rsidRDefault="00451002" w:rsidP="78375C66"/>
    <w:p w14:paraId="6B5C96F5" w14:textId="131A9B79" w:rsidR="093092DB" w:rsidRDefault="093092DB" w:rsidP="78375C66">
      <w:r>
        <w:t xml:space="preserve"> Après la création d’un système de traitement </w:t>
      </w:r>
      <w:r w:rsidR="66926ABC">
        <w:t xml:space="preserve">et gestion </w:t>
      </w:r>
      <w:r>
        <w:t xml:space="preserve">d’une base de </w:t>
      </w:r>
      <w:r w:rsidR="55DB40B4">
        <w:t>données</w:t>
      </w:r>
      <w:r w:rsidR="6CE57A95">
        <w:t xml:space="preserve"> </w:t>
      </w:r>
      <w:r>
        <w:t xml:space="preserve">à l’aide du langage SQL développé par IBM, il fut important de créer des langages de programmation souple, léger </w:t>
      </w:r>
      <w:r w:rsidR="3FE03990">
        <w:t>et intuitif pour s’adapter le plus efficacement à l’</w:t>
      </w:r>
      <w:r w:rsidR="6111F919">
        <w:t>augment</w:t>
      </w:r>
      <w:r w:rsidR="3FE03990">
        <w:t xml:space="preserve">ation de </w:t>
      </w:r>
      <w:r>
        <w:t xml:space="preserve">la complexité </w:t>
      </w:r>
      <w:r w:rsidR="6D8D2E88">
        <w:t xml:space="preserve">algorithmique </w:t>
      </w:r>
      <w:r>
        <w:t xml:space="preserve">pour faire face à la nouvelle gestion massive de donnée. Ces langages sont apparus dans les années 1970-1980 </w:t>
      </w:r>
      <w:r w:rsidR="2B6C6FD3">
        <w:t xml:space="preserve">pour réponde </w:t>
      </w:r>
      <w:r w:rsidR="161B8DD6">
        <w:t>à</w:t>
      </w:r>
      <w:r w:rsidR="2B6C6FD3">
        <w:t xml:space="preserve"> des nécessités multiples</w:t>
      </w:r>
      <w:ins w:id="29" w:author="Thierry JAILLET" w:date="2023-07-14T07:32:00Z">
        <w:r w:rsidR="00C60949">
          <w:t xml:space="preserve">, et pas seulement </w:t>
        </w:r>
      </w:ins>
      <w:del w:id="30" w:author="Thierry JAILLET" w:date="2023-07-14T07:32:00Z">
        <w:r w:rsidR="2B6C6FD3" w:rsidDel="00C60949">
          <w:delText xml:space="preserve"> autre que </w:delText>
        </w:r>
      </w:del>
      <w:r w:rsidR="2B6C6FD3">
        <w:t>l’augmentation de la complexité algorithmique.</w:t>
      </w:r>
    </w:p>
    <w:p w14:paraId="78B2C267" w14:textId="4F157315" w:rsidR="78375C66" w:rsidRDefault="2E4DB83E" w:rsidP="78375C66">
      <w:r>
        <w:t>Pour faire face l’augmentation croissante de données ainsi que la gestion de celles-ci, la BNP Paribas décide de faire un partenariat avec IBM qui amènera à la création de la BP²I (BNP Paribas Partner for Innovation), afin de pou</w:t>
      </w:r>
      <w:del w:id="31" w:author="Thierry JAILLET" w:date="2023-07-14T07:32:00Z">
        <w:r w:rsidDel="00C60949">
          <w:delText>r</w:delText>
        </w:r>
      </w:del>
      <w:r>
        <w:t xml:space="preserve">voir mettre </w:t>
      </w:r>
      <w:ins w:id="32" w:author="Thierry JAILLET" w:date="2023-07-14T07:32:00Z">
        <w:r w:rsidR="00C60949">
          <w:t xml:space="preserve">en </w:t>
        </w:r>
      </w:ins>
      <w:r>
        <w:t>gestion un data center dédier à la gestion des données (flux, transaction, stockage de l’information, etc.…)</w:t>
      </w:r>
    </w:p>
    <w:p w14:paraId="4632EABC" w14:textId="141BFAB4" w:rsidR="78375C66" w:rsidRDefault="3DAEB5F3" w:rsidP="78375C66">
      <w:r>
        <w:t>En effet, en plus de devoir rester fi</w:t>
      </w:r>
      <w:r w:rsidR="08AC7B42">
        <w:t>d</w:t>
      </w:r>
      <w:r>
        <w:t xml:space="preserve">èle aux différentes normes ISO </w:t>
      </w:r>
      <w:del w:id="33" w:author="Thierry JAILLET" w:date="2023-07-14T07:33:00Z">
        <w:r w:rsidDel="00C60949">
          <w:delText xml:space="preserve">qui imposent une </w:delText>
        </w:r>
        <w:r w:rsidR="799D6587" w:rsidDel="00C60949">
          <w:delText xml:space="preserve">législation </w:delText>
        </w:r>
      </w:del>
      <w:r w:rsidR="799D6587">
        <w:t xml:space="preserve">sur la </w:t>
      </w:r>
      <w:r>
        <w:t xml:space="preserve">régulation </w:t>
      </w:r>
      <w:r w:rsidR="09512888">
        <w:t>des échanges</w:t>
      </w:r>
      <w:r>
        <w:t xml:space="preserve"> de donnée</w:t>
      </w:r>
      <w:r w:rsidR="12B7FF1A">
        <w:t xml:space="preserve"> ou la mise en place d</w:t>
      </w:r>
      <w:r w:rsidR="75FA279A">
        <w:t>es hardwares</w:t>
      </w:r>
      <w:r w:rsidR="12B7FF1A">
        <w:t xml:space="preserve"> par exemple,</w:t>
      </w:r>
      <w:r>
        <w:t xml:space="preserve"> il a </w:t>
      </w:r>
      <w:r w:rsidR="79FCB358">
        <w:t>fallu</w:t>
      </w:r>
      <w:r>
        <w:t xml:space="preserve"> m</w:t>
      </w:r>
      <w:r w:rsidR="44154C57">
        <w:t xml:space="preserve">ettre en place tout le </w:t>
      </w:r>
      <w:proofErr w:type="spellStart"/>
      <w:r w:rsidR="06C0AAEA">
        <w:t>backend</w:t>
      </w:r>
      <w:proofErr w:type="spellEnd"/>
      <w:r w:rsidR="44154C57">
        <w:t xml:space="preserve"> et le </w:t>
      </w:r>
      <w:proofErr w:type="spellStart"/>
      <w:r w:rsidR="5CCB0ADE">
        <w:t>frontend</w:t>
      </w:r>
      <w:proofErr w:type="spellEnd"/>
      <w:r w:rsidR="44154C57">
        <w:t xml:space="preserve"> de la gestion de ce </w:t>
      </w:r>
      <w:proofErr w:type="spellStart"/>
      <w:r w:rsidR="1A537E23">
        <w:t>datacenter</w:t>
      </w:r>
      <w:proofErr w:type="spellEnd"/>
      <w:r w:rsidR="02BA3189">
        <w:t xml:space="preserve"> </w:t>
      </w:r>
      <w:r w:rsidR="620CA421">
        <w:t>afin de faire face aussi à l’évolution des normes ISO ou l’implémentation de nouvelle</w:t>
      </w:r>
      <w:r w:rsidR="0B7187AB">
        <w:t>s</w:t>
      </w:r>
      <w:r w:rsidR="620CA421">
        <w:t xml:space="preserve"> </w:t>
      </w:r>
      <w:r w:rsidR="58EFD820">
        <w:t xml:space="preserve">normes ISO </w:t>
      </w:r>
      <w:r w:rsidR="620CA421">
        <w:t>dans le cas de l’évolution des besoins et</w:t>
      </w:r>
      <w:r w:rsidR="553AE011">
        <w:t xml:space="preserve"> des</w:t>
      </w:r>
      <w:r w:rsidR="620CA421">
        <w:t xml:space="preserve"> service</w:t>
      </w:r>
      <w:r w:rsidR="54570B08">
        <w:t>s</w:t>
      </w:r>
      <w:r w:rsidR="620CA421">
        <w:t xml:space="preserve"> de la BNP Paribas. </w:t>
      </w:r>
    </w:p>
    <w:p w14:paraId="0F6C9ED6" w14:textId="3D1EB660" w:rsidR="18CFF002" w:rsidRDefault="18CFF002" w:rsidP="7A3C7D94">
      <w:r>
        <w:t xml:space="preserve">L’équipe </w:t>
      </w:r>
      <w:r w:rsidRPr="2A053FD8">
        <w:rPr>
          <w:i/>
          <w:iCs/>
        </w:rPr>
        <w:t>Télécom &amp; Datacenter</w:t>
      </w:r>
      <w:r>
        <w:t xml:space="preserve"> se charge ainsi </w:t>
      </w:r>
      <w:r w:rsidR="4E1E0A68">
        <w:t>d’automatiser</w:t>
      </w:r>
      <w:r>
        <w:t xml:space="preserve"> au plus possible les tâches de gestions </w:t>
      </w:r>
      <w:r w:rsidR="4CF47454">
        <w:t>des équipements</w:t>
      </w:r>
      <w:r>
        <w:t xml:space="preserve">. </w:t>
      </w:r>
      <w:r w:rsidR="3D3F0030">
        <w:t>En l'occurrence,</w:t>
      </w:r>
      <w:r>
        <w:t xml:space="preserve"> la lecture attentive de chacune des informations du log de chaque appareil </w:t>
      </w:r>
      <w:r w:rsidR="1EDA9B61">
        <w:t xml:space="preserve">via un script permet de lancer de manière indépendante ce script et donc d’alléger le nombre de tâche à faire </w:t>
      </w:r>
      <w:r w:rsidR="65AECBCE">
        <w:t>aux employés</w:t>
      </w:r>
      <w:r w:rsidR="1EDA9B61">
        <w:t xml:space="preserve"> du </w:t>
      </w:r>
      <w:proofErr w:type="spellStart"/>
      <w:r w:rsidR="1EDA9B61">
        <w:t>datacenter</w:t>
      </w:r>
      <w:proofErr w:type="spellEnd"/>
      <w:r w:rsidR="1EDA9B61">
        <w:t xml:space="preserve"> </w:t>
      </w:r>
      <w:r w:rsidR="69813A44">
        <w:t>comme par exemple la nécessité d’</w:t>
      </w:r>
      <w:r w:rsidR="1EDA9B61">
        <w:t>entr</w:t>
      </w:r>
      <w:r w:rsidR="06E08B58">
        <w:t>er</w:t>
      </w:r>
      <w:r w:rsidR="1EDA9B61">
        <w:t xml:space="preserve"> </w:t>
      </w:r>
      <w:r w:rsidR="1E714CBE">
        <w:t>des commandes</w:t>
      </w:r>
      <w:r w:rsidR="1EDA9B61">
        <w:t xml:space="preserve"> dans un terminal pour une lecture manuel des logs.</w:t>
      </w:r>
      <w:r w:rsidR="4C9653F6">
        <w:t xml:space="preserve"> Ceci </w:t>
      </w:r>
      <w:r w:rsidR="43ED4179">
        <w:t>permet</w:t>
      </w:r>
      <w:r w:rsidR="4C9653F6">
        <w:t xml:space="preserve"> alors de diminuer drastiquement le temps de travail</w:t>
      </w:r>
      <w:r w:rsidR="2374E1CA">
        <w:t xml:space="preserve">, </w:t>
      </w:r>
      <w:r w:rsidR="4C9653F6">
        <w:t xml:space="preserve">d’optimiser ainsi la sécurité des équipements et donc des données. </w:t>
      </w:r>
      <w:r w:rsidR="3953D95D">
        <w:t>Cela</w:t>
      </w:r>
      <w:r w:rsidR="4C9653F6">
        <w:t xml:space="preserve"> engage ainsi à avoir </w:t>
      </w:r>
      <w:r w:rsidR="324BE84F">
        <w:t>une meilleure qualité</w:t>
      </w:r>
      <w:r w:rsidR="4C9653F6">
        <w:t xml:space="preserve"> des échanges des données et donc de surcroît d’offrir</w:t>
      </w:r>
      <w:r w:rsidR="32D5DF7F">
        <w:t xml:space="preserve"> un service de qualité aux clients </w:t>
      </w:r>
      <w:r w:rsidR="7626DC7A">
        <w:t xml:space="preserve">et partenaires </w:t>
      </w:r>
      <w:r w:rsidR="32D5DF7F">
        <w:t xml:space="preserve">de la BNP Paribas. </w:t>
      </w:r>
      <w:r w:rsidR="1EDA9B61">
        <w:t xml:space="preserve"> </w:t>
      </w:r>
    </w:p>
    <w:p w14:paraId="5E71D91A" w14:textId="4BD92427" w:rsidR="750E358A" w:rsidRDefault="750E358A" w:rsidP="7A3C7D94">
      <w:r>
        <w:t xml:space="preserve">Cependant, plus on augmente la </w:t>
      </w:r>
      <w:r w:rsidR="578CD6C8">
        <w:t>quantité</w:t>
      </w:r>
      <w:r>
        <w:t xml:space="preserve"> d’automatisation, plus on se rend compte </w:t>
      </w:r>
      <w:r w:rsidR="36DF4961">
        <w:t>que le</w:t>
      </w:r>
      <w:r>
        <w:t xml:space="preserve"> lancement de certain scripte peut prend</w:t>
      </w:r>
      <w:r w:rsidR="1F4E87FB">
        <w:t>re plus d’une journée. Ce</w:t>
      </w:r>
      <w:r w:rsidR="4F6A35F1">
        <w:t>la</w:t>
      </w:r>
      <w:r w:rsidR="1F4E87FB">
        <w:t xml:space="preserve"> implique aux différentes entités de l’entreprise de faire des choix sur leur activité dans la gestion du data center et donc de devoir s’adapter à la durée de chaque scripte. </w:t>
      </w:r>
      <w:r>
        <w:t xml:space="preserve"> </w:t>
      </w:r>
      <w:r w:rsidR="47BB0345">
        <w:t xml:space="preserve">En conséquence, indépendamment de l’efficacité de cette automatisation, l’entreprise souhaite remédier à cette difficulté de temps d’exécution des </w:t>
      </w:r>
      <w:proofErr w:type="spellStart"/>
      <w:r w:rsidR="47BB0345">
        <w:t>scriptes</w:t>
      </w:r>
      <w:proofErr w:type="spellEnd"/>
      <w:r w:rsidR="47BB0345">
        <w:t xml:space="preserve"> </w:t>
      </w:r>
      <w:r w:rsidR="7CE4F020">
        <w:t>pour</w:t>
      </w:r>
      <w:r w:rsidR="47BB0345">
        <w:t xml:space="preserve"> pouvoir </w:t>
      </w:r>
      <w:r w:rsidR="588701F2">
        <w:t>libérer</w:t>
      </w:r>
      <w:r w:rsidR="47BB0345">
        <w:t xml:space="preserve"> ce temps </w:t>
      </w:r>
      <w:r w:rsidR="6D689677">
        <w:t>afin d</w:t>
      </w:r>
      <w:r w:rsidR="35233EEE">
        <w:t xml:space="preserve">e pouvoir avoir accès </w:t>
      </w:r>
      <w:r w:rsidR="79AA8861">
        <w:t>aux équipements</w:t>
      </w:r>
      <w:r w:rsidR="35233EEE">
        <w:t xml:space="preserve"> plus rapidement en cas de problème </w:t>
      </w:r>
      <w:r w:rsidR="6D689677">
        <w:t>ou encore de pouvoir développer d’autre scripts qui permettron</w:t>
      </w:r>
      <w:ins w:id="34" w:author="Thierry JAILLET" w:date="2023-07-14T07:35:00Z">
        <w:r w:rsidR="00C60949">
          <w:t>t</w:t>
        </w:r>
      </w:ins>
      <w:del w:id="35" w:author="Thierry JAILLET" w:date="2023-07-14T07:35:00Z">
        <w:r w:rsidR="6D689677" w:rsidDel="00C60949">
          <w:delText>s</w:delText>
        </w:r>
      </w:del>
      <w:r w:rsidR="6D689677">
        <w:t xml:space="preserve"> l’automatisation d’autre</w:t>
      </w:r>
      <w:r w:rsidR="4078E87F">
        <w:t>s</w:t>
      </w:r>
      <w:r w:rsidR="6D689677">
        <w:t xml:space="preserve"> service</w:t>
      </w:r>
      <w:r w:rsidR="17CF4E7A">
        <w:t>s</w:t>
      </w:r>
      <w:r w:rsidR="6D689677">
        <w:t xml:space="preserve">. </w:t>
      </w:r>
    </w:p>
    <w:p w14:paraId="5ABB1702" w14:textId="39179290" w:rsidR="750E358A" w:rsidRDefault="750E358A" w:rsidP="7A3C7D94">
      <w:r>
        <w:t>Ce mémoire s’inscrit donc dans une amélioration de l’automatisation de la gestion des équipements via des scripts codé</w:t>
      </w:r>
      <w:ins w:id="36" w:author="Yassine MESBAH" w:date="2023-06-07T09:09:00Z">
        <w:r w:rsidR="00C05C27">
          <w:t>s</w:t>
        </w:r>
      </w:ins>
      <w:r>
        <w:t xml:space="preserve"> en Perl. </w:t>
      </w:r>
      <w:r w:rsidR="5B3D378F">
        <w:t xml:space="preserve">C’est l’étude d’un des scripts les plus complexe de mon service puisqu’il </w:t>
      </w:r>
      <w:r w:rsidR="444B0700">
        <w:t>parcourt</w:t>
      </w:r>
      <w:r w:rsidR="5B3D378F">
        <w:t xml:space="preserve"> la totalité des logs de tous les équipements du data center de la BNP Paribas afin de récupé</w:t>
      </w:r>
      <w:r w:rsidR="46D8A4CE">
        <w:t>rer l’</w:t>
      </w:r>
      <w:proofErr w:type="spellStart"/>
      <w:r w:rsidR="46D8A4CE">
        <w:t>uptime</w:t>
      </w:r>
      <w:proofErr w:type="spellEnd"/>
      <w:r w:rsidR="46D8A4CE">
        <w:t xml:space="preserve">, c’est à dire </w:t>
      </w:r>
      <w:ins w:id="37" w:author="Yassine MESBAH" w:date="2023-06-07T09:10:00Z">
        <w:r w:rsidR="003613F3">
          <w:t xml:space="preserve">la durée d’activité </w:t>
        </w:r>
        <w:r w:rsidR="009B578B">
          <w:t xml:space="preserve">de l’équipement sans interruption électrique </w:t>
        </w:r>
      </w:ins>
      <w:del w:id="38" w:author="Yassine MESBAH" w:date="2023-06-07T09:10:00Z">
        <w:r w:rsidR="46D8A4CE" w:rsidDel="003613F3">
          <w:delText xml:space="preserve">le dernier signal de </w:delText>
        </w:r>
        <w:r w:rsidR="46D8A4CE" w:rsidDel="009B578B">
          <w:delText>l’équipement</w:delText>
        </w:r>
      </w:del>
      <w:r w:rsidR="46D8A4CE">
        <w:t xml:space="preserve">. Ce scripte prend une journée et </w:t>
      </w:r>
      <w:r w:rsidR="6CE8D758">
        <w:t>demie</w:t>
      </w:r>
      <w:r w:rsidR="46D8A4CE">
        <w:t xml:space="preserve"> à s’effectuer. </w:t>
      </w:r>
      <w:r>
        <w:t xml:space="preserve">Le but de cette </w:t>
      </w:r>
      <w:r w:rsidR="19E21CC1">
        <w:t xml:space="preserve">amélioration </w:t>
      </w:r>
      <w:r>
        <w:t>permettra de faciliter l’accès plus rapide à l’information des équipements, en l’occurrence ici</w:t>
      </w:r>
      <w:r w:rsidR="3F454511">
        <w:t xml:space="preserve"> de diminuer le temps de traitement de l’exécution de ce script pour libérer de la place à d’autre tâches pour d’autre entité de l’entreprise. </w:t>
      </w:r>
    </w:p>
    <w:p w14:paraId="4D29FBDD" w14:textId="24EB28CA" w:rsidR="2A053FD8" w:rsidRDefault="2A053FD8" w:rsidP="2A053FD8"/>
    <w:p w14:paraId="3B1248B7" w14:textId="68CB16A2" w:rsidR="63C82EB6" w:rsidRDefault="65B3DEAF" w:rsidP="43902D87">
      <w:pPr>
        <w:pStyle w:val="Titre1"/>
      </w:pPr>
      <w:r>
        <w:t xml:space="preserve"> </w:t>
      </w:r>
      <w:bookmarkStart w:id="39" w:name="_Toc136875590"/>
      <w:r>
        <w:t xml:space="preserve">II. </w:t>
      </w:r>
      <w:r w:rsidR="63C82EB6">
        <w:tab/>
      </w:r>
      <w:commentRangeStart w:id="40"/>
      <w:r w:rsidR="63C82EB6">
        <w:t>Présentation de l’équipe</w:t>
      </w:r>
      <w:commentRangeEnd w:id="40"/>
      <w:r w:rsidR="004A5762">
        <w:rPr>
          <w:rStyle w:val="Marquedecommentaire"/>
          <w:rFonts w:asciiTheme="minorHAnsi" w:eastAsiaTheme="minorHAnsi" w:hAnsiTheme="minorHAnsi" w:cstheme="minorBidi"/>
          <w:color w:val="auto"/>
        </w:rPr>
        <w:commentReference w:id="40"/>
      </w:r>
      <w:r w:rsidR="795F03B8">
        <w:t>.</w:t>
      </w:r>
      <w:bookmarkEnd w:id="39"/>
    </w:p>
    <w:p w14:paraId="53BF66CB" w14:textId="77777777" w:rsidR="00EE21AC" w:rsidRDefault="00EE21AC" w:rsidP="78375C66"/>
    <w:p w14:paraId="57181DFA" w14:textId="6208525D" w:rsidR="2AC87786" w:rsidRDefault="258F1B4B" w:rsidP="78375C66">
      <w:r>
        <w:t xml:space="preserve">Dans cette partie nous allons voir </w:t>
      </w:r>
      <w:r w:rsidR="4FCF6DBB">
        <w:t>les différentes entités</w:t>
      </w:r>
      <w:r>
        <w:t xml:space="preserve"> qui constitue le service dans </w:t>
      </w:r>
      <w:r w:rsidR="00EE21AC">
        <w:t xml:space="preserve">lequel </w:t>
      </w:r>
      <w:r>
        <w:t>j’ai suivi mon mémoire.</w:t>
      </w:r>
    </w:p>
    <w:p w14:paraId="3383ABF6" w14:textId="614003C8" w:rsidR="258F1B4B" w:rsidRDefault="258F1B4B" w:rsidP="2A053FD8">
      <w:r>
        <w:lastRenderedPageBreak/>
        <w:t xml:space="preserve">Dans un premier temps, voici une vue d’ensemble de l’entité </w:t>
      </w:r>
      <w:r w:rsidR="2F46898C" w:rsidRPr="2A053FD8">
        <w:rPr>
          <w:i/>
          <w:iCs/>
        </w:rPr>
        <w:t>Télécom</w:t>
      </w:r>
      <w:r w:rsidRPr="2A053FD8">
        <w:rPr>
          <w:i/>
          <w:iCs/>
        </w:rPr>
        <w:t xml:space="preserve"> &amp; Data </w:t>
      </w:r>
      <w:proofErr w:type="spellStart"/>
      <w:r w:rsidRPr="2A053FD8">
        <w:rPr>
          <w:i/>
          <w:iCs/>
        </w:rPr>
        <w:t>Centers</w:t>
      </w:r>
      <w:proofErr w:type="spellEnd"/>
      <w:r w:rsidRPr="2A053FD8">
        <w:rPr>
          <w:i/>
          <w:iCs/>
        </w:rPr>
        <w:t xml:space="preserve"> </w:t>
      </w:r>
      <w:r>
        <w:t xml:space="preserve">dans laquelle ce mémoire fut fait : </w:t>
      </w:r>
    </w:p>
    <w:p w14:paraId="79621D49" w14:textId="13CAE02A" w:rsidR="42CF80BA" w:rsidRDefault="388CD3F8">
      <w:pPr>
        <w:jc w:val="center"/>
        <w:pPrChange w:id="41" w:author="BAUDIN Alize" w:date="2023-07-06T17:47:00Z">
          <w:pPr/>
        </w:pPrChange>
      </w:pPr>
      <w:commentRangeStart w:id="42"/>
      <w:del w:id="43" w:author="BAUDIN Alize" w:date="2023-06-22T12:26:00Z">
        <w:r>
          <w:rPr>
            <w:noProof/>
            <w:lang w:eastAsia="fr-FR"/>
          </w:rPr>
          <w:drawing>
            <wp:inline distT="0" distB="0" distL="0" distR="0" wp14:anchorId="6460D6EA" wp14:editId="769BC2C6">
              <wp:extent cx="6031515" cy="3279636"/>
              <wp:effectExtent l="0" t="0" r="0" b="0"/>
              <wp:docPr id="9236443" name="Image 923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364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1515" cy="3279636"/>
                      </a:xfrm>
                      <a:prstGeom prst="rect">
                        <a:avLst/>
                      </a:prstGeom>
                    </pic:spPr>
                  </pic:pic>
                </a:graphicData>
              </a:graphic>
            </wp:inline>
          </w:drawing>
        </w:r>
      </w:del>
      <w:commentRangeEnd w:id="42"/>
      <w:r w:rsidR="005A4D2B">
        <w:commentReference w:id="42"/>
      </w:r>
      <w:ins w:id="44" w:author="BAUDIN Alize" w:date="2023-06-22T12:26:00Z">
        <w:r w:rsidR="7B040792">
          <w:rPr>
            <w:noProof/>
            <w:lang w:eastAsia="fr-FR"/>
          </w:rPr>
          <w:drawing>
            <wp:inline distT="0" distB="0" distL="0" distR="0" wp14:anchorId="65BBC924" wp14:editId="2819A1B3">
              <wp:extent cx="5880100" cy="3368808"/>
              <wp:effectExtent l="0" t="0" r="0" b="0"/>
              <wp:docPr id="1225301309" name="Image 122530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80100" cy="3368808"/>
                      </a:xfrm>
                      <a:prstGeom prst="rect">
                        <a:avLst/>
                      </a:prstGeom>
                    </pic:spPr>
                  </pic:pic>
                </a:graphicData>
              </a:graphic>
            </wp:inline>
          </w:drawing>
        </w:r>
      </w:ins>
    </w:p>
    <w:p w14:paraId="24279ED6" w14:textId="52415A73" w:rsidR="42CF80BA" w:rsidRDefault="49B52EFB" w:rsidP="2A053FD8">
      <w:r>
        <w:t xml:space="preserve">Comme nous pouvons le voir, </w:t>
      </w:r>
      <w:del w:id="45" w:author="Yassine MESBAH" w:date="2023-06-07T09:13:00Z">
        <w:r w:rsidDel="0042466A">
          <w:delText xml:space="preserve">la </w:delText>
        </w:r>
      </w:del>
      <w:r>
        <w:t>BP</w:t>
      </w:r>
      <w:r w:rsidRPr="2A053FD8">
        <w:rPr>
          <w:vertAlign w:val="superscript"/>
        </w:rPr>
        <w:t>2</w:t>
      </w:r>
      <w:r>
        <w:t xml:space="preserve">I est une grande entreprise pour </w:t>
      </w:r>
      <w:r w:rsidR="689F8191">
        <w:t>pouvoir</w:t>
      </w:r>
      <w:r>
        <w:t xml:space="preserve"> </w:t>
      </w:r>
      <w:r w:rsidR="3633B6E5">
        <w:t>gérer</w:t>
      </w:r>
      <w:r>
        <w:t xml:space="preserve"> l’ensemble </w:t>
      </w:r>
      <w:r w:rsidR="16078B81">
        <w:t>des parcs</w:t>
      </w:r>
      <w:r>
        <w:t xml:space="preserve"> du data center de la BNP Paribas. </w:t>
      </w:r>
      <w:r w:rsidR="173DE68A">
        <w:t>Pour ma</w:t>
      </w:r>
      <w:r w:rsidR="3BB7329E">
        <w:t xml:space="preserve"> part, mon poste d’alternant est dans la troisième bra</w:t>
      </w:r>
      <w:r w:rsidR="62A8BFE1">
        <w:t>n</w:t>
      </w:r>
      <w:r w:rsidR="3BB7329E">
        <w:t xml:space="preserve">che orange de </w:t>
      </w:r>
      <w:r w:rsidR="62EF9D05">
        <w:t>cet organigramme</w:t>
      </w:r>
      <w:r w:rsidR="3BB7329E">
        <w:t>, c’est-à-dire dans l’entité</w:t>
      </w:r>
      <w:r w:rsidR="1B09A537">
        <w:t xml:space="preserve"> </w:t>
      </w:r>
      <w:r w:rsidR="1B09A537" w:rsidRPr="2A053FD8">
        <w:rPr>
          <w:i/>
          <w:iCs/>
        </w:rPr>
        <w:t>Network production et architecture</w:t>
      </w:r>
      <w:r w:rsidR="1B09A537">
        <w:t xml:space="preserve"> géré par Benjamin GENIEYS et ensuite dans la partie </w:t>
      </w:r>
      <w:r w:rsidR="18536F9A" w:rsidRPr="2A053FD8">
        <w:rPr>
          <w:i/>
          <w:iCs/>
        </w:rPr>
        <w:t>T</w:t>
      </w:r>
      <w:r w:rsidR="1B09A537" w:rsidRPr="2A053FD8">
        <w:rPr>
          <w:i/>
          <w:iCs/>
        </w:rPr>
        <w:t>ransverse service</w:t>
      </w:r>
      <w:r w:rsidR="3160C4C7" w:rsidRPr="2A053FD8">
        <w:rPr>
          <w:i/>
          <w:iCs/>
        </w:rPr>
        <w:t xml:space="preserve"> </w:t>
      </w:r>
      <w:r w:rsidR="1B09A537">
        <w:t>géré</w:t>
      </w:r>
      <w:r w:rsidR="659DB605">
        <w:t>e</w:t>
      </w:r>
      <w:r w:rsidR="1B09A537">
        <w:t xml:space="preserve"> par Airy ROCHER. C’est donc ce dernier qui est responsable de mon t</w:t>
      </w:r>
      <w:r w:rsidR="3EE36143">
        <w:t>ravail et qui m’a</w:t>
      </w:r>
      <w:ins w:id="46" w:author="Yassine MESBAH" w:date="2023-06-07T09:14:00Z">
        <w:r w:rsidR="0099300F">
          <w:t xml:space="preserve"> </w:t>
        </w:r>
      </w:ins>
      <w:del w:id="47" w:author="Yassine MESBAH" w:date="2023-06-07T09:14:00Z">
        <w:r w:rsidR="3EE36143" w:rsidDel="0099300F">
          <w:delText xml:space="preserve"> </w:delText>
        </w:r>
      </w:del>
      <w:r w:rsidR="3EE36143">
        <w:t>en particulier donné le travail à faire qui sera dé</w:t>
      </w:r>
      <w:r w:rsidR="121D8356">
        <w:t>crit</w:t>
      </w:r>
      <w:r w:rsidR="3EE36143">
        <w:t xml:space="preserve"> tou</w:t>
      </w:r>
      <w:r w:rsidR="73A929C7">
        <w:t>t</w:t>
      </w:r>
      <w:r w:rsidR="3EE36143">
        <w:t xml:space="preserve"> le long de ce </w:t>
      </w:r>
      <w:r w:rsidR="35C69542">
        <w:t>mémoire</w:t>
      </w:r>
      <w:r w:rsidR="3EE36143">
        <w:t xml:space="preserve">. </w:t>
      </w:r>
    </w:p>
    <w:p w14:paraId="4534820B" w14:textId="4A16A1CF" w:rsidR="42CF80BA" w:rsidRDefault="01021D4B" w:rsidP="2A053FD8">
      <w:r>
        <w:t xml:space="preserve">Comme chacune des trois parties de cette dernière branche </w:t>
      </w:r>
      <w:r w:rsidR="6A67EE37">
        <w:t>travaillent</w:t>
      </w:r>
      <w:r>
        <w:t xml:space="preserve"> de concert et dans un même </w:t>
      </w:r>
      <w:proofErr w:type="spellStart"/>
      <w:r>
        <w:t>open</w:t>
      </w:r>
      <w:del w:id="48" w:author="Yassine MESBAH" w:date="2023-06-08T18:15:00Z">
        <w:r w:rsidDel="004A1FEF">
          <w:delText xml:space="preserve"> </w:delText>
        </w:r>
      </w:del>
      <w:r>
        <w:t>space</w:t>
      </w:r>
      <w:proofErr w:type="spellEnd"/>
      <w:r>
        <w:t>, v</w:t>
      </w:r>
      <w:r w:rsidR="78874565">
        <w:t xml:space="preserve">oici un organigramme plus précis de cette partie. </w:t>
      </w:r>
    </w:p>
    <w:p w14:paraId="131CC254" w14:textId="784920DB" w:rsidR="42CF80BA" w:rsidRDefault="4E0D7F85">
      <w:pPr>
        <w:jc w:val="center"/>
        <w:rPr>
          <w:ins w:id="49" w:author="BAUDIN Alize" w:date="2023-06-22T12:27:00Z"/>
        </w:rPr>
        <w:pPrChange w:id="50" w:author="BAUDIN Alize" w:date="2023-06-22T12:27:00Z">
          <w:pPr/>
        </w:pPrChange>
      </w:pPr>
      <w:del w:id="51" w:author="BAUDIN Alize" w:date="2023-06-22T12:27:00Z">
        <w:r>
          <w:rPr>
            <w:noProof/>
            <w:lang w:eastAsia="fr-FR"/>
          </w:rPr>
          <w:drawing>
            <wp:inline distT="0" distB="0" distL="0" distR="0" wp14:anchorId="7338DBBC" wp14:editId="3CB2A7B5">
              <wp:extent cx="6569635" cy="2289056"/>
              <wp:effectExtent l="0" t="0" r="0" b="0"/>
              <wp:docPr id="1736809091" name="Image 173680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3680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9635" cy="2289056"/>
                      </a:xfrm>
                      <a:prstGeom prst="rect">
                        <a:avLst/>
                      </a:prstGeom>
                    </pic:spPr>
                  </pic:pic>
                </a:graphicData>
              </a:graphic>
            </wp:inline>
          </w:drawing>
        </w:r>
      </w:del>
      <w:ins w:id="52" w:author="BAUDIN Alize" w:date="2023-06-22T12:27:00Z">
        <w:r w:rsidR="790D9124">
          <w:rPr>
            <w:noProof/>
            <w:lang w:eastAsia="fr-FR"/>
          </w:rPr>
          <w:drawing>
            <wp:inline distT="0" distB="0" distL="0" distR="0" wp14:anchorId="0439A09D" wp14:editId="2DC57A69">
              <wp:extent cx="4572000" cy="2257425"/>
              <wp:effectExtent l="0" t="0" r="0" b="0"/>
              <wp:docPr id="359776517" name="Image 35977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ins>
    </w:p>
    <w:p w14:paraId="4EB209C9" w14:textId="06BEA384" w:rsidR="42CF80BA" w:rsidRDefault="5B04AA06" w:rsidP="002F6D94">
      <w:pPr>
        <w:rPr>
          <w:del w:id="53" w:author="BAUDIN Alize" w:date="2023-06-22T12:28:00Z"/>
        </w:rPr>
      </w:pPr>
      <w:del w:id="54" w:author="BAUDIN Alize" w:date="2023-06-22T12:28:00Z">
        <w:r>
          <w:delText>Ou en rouge est mon tuteur d</w:delText>
        </w:r>
        <w:r w:rsidR="123A1004">
          <w:delText>ans l’entreprise</w:delText>
        </w:r>
        <w:r>
          <w:delText xml:space="preserve"> </w:delText>
        </w:r>
        <w:r w:rsidR="449D034B">
          <w:delText>qui m’a suivi tout le long de ce mémoire</w:delText>
        </w:r>
        <w:r w:rsidR="2168E72D">
          <w:delText xml:space="preserve"> et pris le temps d‘accueillir et de s‘entretenir avec mon maître de mémoire</w:delText>
        </w:r>
        <w:r w:rsidR="449D034B">
          <w:delText xml:space="preserve">. </w:delText>
        </w:r>
      </w:del>
    </w:p>
    <w:p w14:paraId="63F9ACE5" w14:textId="3CD0C221" w:rsidR="42CF80BA" w:rsidRDefault="449D034B" w:rsidP="2A053FD8">
      <w:pPr>
        <w:rPr>
          <w:del w:id="55" w:author="BAUDIN Alize" w:date="2023-06-22T12:28:00Z"/>
        </w:rPr>
      </w:pPr>
      <w:del w:id="56" w:author="BAUDIN Alize" w:date="2023-06-22T12:28:00Z">
        <w:r>
          <w:delText xml:space="preserve">Ici on a </w:delText>
        </w:r>
        <w:r w:rsidR="0EE31B97">
          <w:delText>uniquement</w:delText>
        </w:r>
        <w:r>
          <w:delText xml:space="preserve"> les noms des personnes qui ont le rôle de manager ou </w:delText>
        </w:r>
        <w:r w:rsidR="324E0EF9">
          <w:delText xml:space="preserve">de </w:delText>
        </w:r>
        <w:r>
          <w:delText>coordinateur entre les équipes</w:delText>
        </w:r>
        <w:r w:rsidR="0B59106F">
          <w:delText xml:space="preserve"> et employés</w:delText>
        </w:r>
        <w:r>
          <w:delText xml:space="preserve"> </w:delText>
        </w:r>
        <w:r w:rsidR="0DB5A2A6">
          <w:delText>mais</w:delText>
        </w:r>
        <w:r>
          <w:delText xml:space="preserve"> pas les noms des exter</w:delText>
        </w:r>
        <w:r w:rsidR="09244CBF">
          <w:delText>nes ou des employé</w:delText>
        </w:r>
        <w:r w:rsidR="6EDD55BB">
          <w:delText>s</w:delText>
        </w:r>
        <w:r w:rsidR="09244CBF">
          <w:delText xml:space="preserve"> qu</w:delText>
        </w:r>
        <w:r w:rsidR="24E9A10E">
          <w:delText xml:space="preserve">i </w:delText>
        </w:r>
        <w:r w:rsidR="09244CBF">
          <w:delText xml:space="preserve">m’ont </w:delText>
        </w:r>
        <w:r w:rsidR="0BEA8522">
          <w:delText>accompagné dans mon avancé dans l’entreprise</w:delText>
        </w:r>
        <w:r w:rsidR="09244CBF">
          <w:delText xml:space="preserve">. </w:delText>
        </w:r>
      </w:del>
    </w:p>
    <w:p w14:paraId="5303B8FE" w14:textId="0A01D8BA" w:rsidR="42CF80BA" w:rsidRDefault="09244CBF" w:rsidP="2A053FD8">
      <w:pPr>
        <w:rPr>
          <w:del w:id="57" w:author="BAUDIN Alize" w:date="2023-06-22T12:28:00Z"/>
        </w:rPr>
      </w:pPr>
      <w:del w:id="58" w:author="BAUDIN Alize" w:date="2023-06-22T12:28:00Z">
        <w:r>
          <w:delText>Tel que Florence DUFRESNE qui fait un travail remarquable d</w:delText>
        </w:r>
        <w:r w:rsidR="266EA91C">
          <w:delText xml:space="preserve">ans la conformité des équipements et rendant des services </w:delText>
        </w:r>
        <w:r>
          <w:delText xml:space="preserve">entre toutes </w:delText>
        </w:r>
        <w:r w:rsidR="790E8C45">
          <w:delText>ses entités.</w:delText>
        </w:r>
        <w:r w:rsidR="014D8C91">
          <w:delText xml:space="preserve"> Elle fut l’un de </w:delText>
        </w:r>
        <w:r w:rsidR="6D0A05B2">
          <w:delText>mes contacts principaux</w:delText>
        </w:r>
        <w:r w:rsidR="014D8C91">
          <w:delText xml:space="preserve"> pour me présenter l’implication de toute la partie</w:delText>
        </w:r>
        <w:r w:rsidR="5860FEDE">
          <w:delText xml:space="preserve"> du</w:delText>
        </w:r>
        <w:r w:rsidR="014D8C91">
          <w:delText xml:space="preserve"> </w:delText>
        </w:r>
        <w:r w:rsidR="014D8C91" w:rsidRPr="2A053FD8">
          <w:rPr>
            <w:i/>
            <w:iCs/>
          </w:rPr>
          <w:delText>Transverse Service</w:delText>
        </w:r>
        <w:r w:rsidR="014D8C91">
          <w:delText xml:space="preserve"> puisqu</w:delText>
        </w:r>
        <w:r w:rsidR="06F24944">
          <w:delText xml:space="preserve">’elle est </w:delText>
        </w:r>
        <w:r w:rsidR="00493B9E">
          <w:delText>obligée</w:delText>
        </w:r>
        <w:r w:rsidR="06F24944">
          <w:delText xml:space="preserve"> d’être informé sur les entrées, sortie, et besoin des équipements du Data center ainsi que de leur conformité pour a mise en place de</w:delText>
        </w:r>
        <w:r w:rsidR="32E79D6B">
          <w:delText xml:space="preserve"> ces équipements.</w:delText>
        </w:r>
        <w:r w:rsidR="04C3D8B3">
          <w:delText xml:space="preserve"> </w:delText>
        </w:r>
      </w:del>
    </w:p>
    <w:p w14:paraId="5F1898D9" w14:textId="559D46BB" w:rsidR="42CF80BA" w:rsidRDefault="359DD308" w:rsidP="2A053FD8">
      <w:pPr>
        <w:rPr>
          <w:del w:id="59" w:author="BAUDIN Alize" w:date="2023-06-22T12:28:00Z"/>
        </w:rPr>
      </w:pPr>
      <w:del w:id="60" w:author="BAUDIN Alize" w:date="2023-06-22T12:28:00Z">
        <w:r>
          <w:delText>Il y a</w:delText>
        </w:r>
      </w:del>
      <w:del w:id="61" w:author="Yassine MESBAH" w:date="2023-06-08T18:18:00Z">
        <w:r w:rsidDel="0018710E">
          <w:delText xml:space="preserve"> </w:delText>
        </w:r>
      </w:del>
      <w:del w:id="62" w:author="BAUDIN Alize" w:date="2023-06-22T12:28:00Z">
        <w:r>
          <w:delText xml:space="preserve">aussi l’externe Jean-Marie OYSEL </w:delText>
        </w:r>
        <w:commentRangeStart w:id="63"/>
        <w:r>
          <w:delText>qui n’apparaît donc pas</w:delText>
        </w:r>
        <w:r w:rsidR="02A1514F">
          <w:delText xml:space="preserve"> sur l’organigramme</w:delText>
        </w:r>
      </w:del>
      <w:commentRangeEnd w:id="63"/>
      <w:r w:rsidR="005A4D2B">
        <w:commentReference w:id="63"/>
      </w:r>
      <w:del w:id="64" w:author="BAUDIN Alize" w:date="2023-06-22T12:28:00Z">
        <w:r>
          <w:delText xml:space="preserve">, mais qui s’occupe de la programmation des scripts associés à cette équipe et que me fut d’une grande aide pour la lecture et révision du script. </w:delText>
        </w:r>
      </w:del>
    </w:p>
    <w:p w14:paraId="5BD49990" w14:textId="7F0ED5B5" w:rsidR="42CF80BA" w:rsidRDefault="77598A8E" w:rsidP="2A053FD8">
      <w:pPr>
        <w:rPr>
          <w:del w:id="65" w:author="BAUDIN Alize" w:date="2023-06-22T12:28:00Z"/>
        </w:rPr>
      </w:pPr>
      <w:del w:id="66" w:author="BAUDIN Alize" w:date="2023-06-22T12:28:00Z">
        <w:r>
          <w:delText>Pour toute la partie de la compréhension réseau il y a aussi</w:delText>
        </w:r>
        <w:r w:rsidR="043C13A7">
          <w:delText xml:space="preserve"> </w:delText>
        </w:r>
        <w:r w:rsidR="3BE0D402">
          <w:delText xml:space="preserve">les </w:delText>
        </w:r>
        <w:r w:rsidR="060FC4AB">
          <w:delText>jumeaux</w:delText>
        </w:r>
        <w:r w:rsidR="3BE0D402">
          <w:delText xml:space="preserve"> </w:delText>
        </w:r>
        <w:r w:rsidR="043C13A7">
          <w:delText>Florian</w:delText>
        </w:r>
        <w:r w:rsidR="63D66878">
          <w:delText xml:space="preserve"> et Romain</w:delText>
        </w:r>
        <w:r w:rsidR="043C13A7">
          <w:delText xml:space="preserve"> C</w:delText>
        </w:r>
        <w:r w:rsidR="56704801">
          <w:delText>HABERT</w:delText>
        </w:r>
        <w:r w:rsidR="043C13A7">
          <w:delText xml:space="preserve"> et Bertran</w:delText>
        </w:r>
        <w:r w:rsidR="440374D9">
          <w:delText xml:space="preserve">d FOURREAUX qui m’ont grandement aidé sur les </w:delText>
        </w:r>
        <w:r w:rsidR="7A715F80">
          <w:delText>types de commandes ou la manière d’intervenir sur</w:delText>
        </w:r>
        <w:r w:rsidR="440374D9">
          <w:delText xml:space="preserve"> gestion des incidents.</w:delText>
        </w:r>
      </w:del>
    </w:p>
    <w:p w14:paraId="4EB8C72C" w14:textId="6819D14F" w:rsidR="2D3C1FB1" w:rsidRDefault="2D3C1FB1" w:rsidP="2094D28D">
      <w:pPr>
        <w:spacing w:line="257" w:lineRule="auto"/>
        <w:rPr>
          <w:ins w:id="67" w:author="BAUDIN Alize" w:date="2023-06-22T12:28:00Z"/>
          <w:rFonts w:ascii="Calibri" w:eastAsia="Calibri" w:hAnsi="Calibri" w:cs="Calibri"/>
        </w:rPr>
      </w:pPr>
      <w:del w:id="68" w:author="BAUDIN Alize" w:date="2023-06-22T12:28:00Z">
        <w:r w:rsidDel="2D3C1FB1">
          <w:delText xml:space="preserve">Pour toute la partie </w:delText>
        </w:r>
        <w:r w:rsidDel="5FBA9DB1">
          <w:delText>réunions</w:delText>
        </w:r>
        <w:r w:rsidDel="2D3C1FB1">
          <w:delText xml:space="preserve"> ou encore gestion des STS (</w:delText>
        </w:r>
        <w:r w:rsidRPr="2094D28D" w:rsidDel="2D3C1FB1">
          <w:rPr>
            <w:i/>
            <w:iCs/>
          </w:rPr>
          <w:delText>sécurity technical service)</w:delText>
        </w:r>
        <w:r w:rsidDel="2D3C1FB1">
          <w:delText xml:space="preserve">, il y a Mouad MANCHADI et Luc PHRAKAYSON qui sont </w:delText>
        </w:r>
        <w:r w:rsidDel="60D116AE">
          <w:delText>tous</w:delText>
        </w:r>
        <w:r w:rsidDel="2D3C1FB1">
          <w:delText xml:space="preserve"> deux dans l’équipe du </w:delText>
        </w:r>
        <w:r w:rsidRPr="2094D28D" w:rsidDel="2D3C1FB1">
          <w:rPr>
            <w:i/>
            <w:iCs/>
          </w:rPr>
          <w:delText>service délivery</w:delText>
        </w:r>
        <w:r w:rsidRPr="2094D28D" w:rsidDel="7FF26A05">
          <w:rPr>
            <w:i/>
            <w:iCs/>
          </w:rPr>
          <w:delText xml:space="preserve"> manager </w:delText>
        </w:r>
        <w:r w:rsidDel="7FF26A05">
          <w:delText>et m’ont présenté leur métier.</w:delText>
        </w:r>
      </w:del>
      <w:ins w:id="69" w:author="BAUDIN Alize" w:date="2023-06-22T12:28:00Z">
        <w:r w:rsidR="10F2A51F" w:rsidRPr="2094D28D">
          <w:rPr>
            <w:rFonts w:ascii="Calibri" w:eastAsia="Calibri" w:hAnsi="Calibri" w:cs="Calibri"/>
          </w:rPr>
          <w:t xml:space="preserve"> </w:t>
        </w:r>
      </w:ins>
    </w:p>
    <w:p w14:paraId="305A116A" w14:textId="01CDEBB6" w:rsidR="10F2A51F" w:rsidRDefault="10F2A51F" w:rsidP="2094D28D">
      <w:pPr>
        <w:spacing w:line="257" w:lineRule="auto"/>
        <w:rPr>
          <w:ins w:id="70" w:author="BAUDIN Alize" w:date="2023-06-22T12:28:00Z"/>
          <w:rFonts w:ascii="Calibri" w:eastAsia="Calibri" w:hAnsi="Calibri" w:cs="Calibri"/>
        </w:rPr>
      </w:pPr>
      <w:ins w:id="71" w:author="BAUDIN Alize" w:date="2023-06-22T12:28:00Z">
        <w:r w:rsidRPr="2094D28D">
          <w:rPr>
            <w:rFonts w:ascii="Calibri" w:eastAsia="Calibri" w:hAnsi="Calibri" w:cs="Calibri"/>
          </w:rPr>
          <w:t xml:space="preserve">En rouge cela représente le service dans lequel j’ai suivi mon alternance et où mon manager </w:t>
        </w:r>
        <w:proofErr w:type="spellStart"/>
        <w:r w:rsidRPr="2094D28D">
          <w:rPr>
            <w:rFonts w:ascii="Calibri" w:eastAsia="Calibri" w:hAnsi="Calibri" w:cs="Calibri"/>
          </w:rPr>
          <w:t>à</w:t>
        </w:r>
        <w:proofErr w:type="spellEnd"/>
        <w:r w:rsidRPr="2094D28D">
          <w:rPr>
            <w:rFonts w:ascii="Calibri" w:eastAsia="Calibri" w:hAnsi="Calibri" w:cs="Calibri"/>
          </w:rPr>
          <w:t xml:space="preserve"> suivi tout le long de ce mémoire et pris le temps d‘accueillir et de s‘entretenir avec mon maître de mémoire. </w:t>
        </w:r>
      </w:ins>
    </w:p>
    <w:p w14:paraId="5C75EBFD" w14:textId="552B2CDB" w:rsidR="10F2A51F" w:rsidRDefault="10F2A51F">
      <w:pPr>
        <w:spacing w:line="257" w:lineRule="auto"/>
        <w:rPr>
          <w:ins w:id="72" w:author="BAUDIN Alize" w:date="2023-06-22T12:28:00Z"/>
          <w:rFonts w:ascii="Calibri" w:eastAsia="Calibri" w:hAnsi="Calibri" w:cs="Calibri"/>
        </w:rPr>
        <w:pPrChange w:id="73" w:author="BAUDIN Alize" w:date="2023-06-22T12:28:00Z">
          <w:pPr/>
        </w:pPrChange>
      </w:pPr>
      <w:ins w:id="74" w:author="BAUDIN Alize" w:date="2023-06-22T12:28:00Z">
        <w:r w:rsidRPr="2094D28D">
          <w:rPr>
            <w:rFonts w:ascii="Calibri" w:eastAsia="Calibri" w:hAnsi="Calibri" w:cs="Calibri"/>
          </w:rPr>
          <w:t xml:space="preserve">Pour une question de politique interne, il n’y a pas les noms attribués au service. </w:t>
        </w:r>
      </w:ins>
    </w:p>
    <w:p w14:paraId="2BCC1CD6" w14:textId="100120DF" w:rsidR="10F2A51F" w:rsidRDefault="10F2A51F">
      <w:pPr>
        <w:spacing w:line="257" w:lineRule="auto"/>
        <w:rPr>
          <w:ins w:id="75" w:author="BAUDIN Alize" w:date="2023-06-22T12:28:00Z"/>
          <w:rFonts w:ascii="Calibri" w:eastAsia="Calibri" w:hAnsi="Calibri" w:cs="Calibri"/>
        </w:rPr>
        <w:pPrChange w:id="76" w:author="BAUDIN Alize" w:date="2023-06-22T12:28:00Z">
          <w:pPr/>
        </w:pPrChange>
      </w:pPr>
      <w:ins w:id="77" w:author="BAUDIN Alize" w:date="2023-06-22T12:28:00Z">
        <w:r w:rsidRPr="2094D28D">
          <w:rPr>
            <w:rFonts w:ascii="Calibri" w:eastAsia="Calibri" w:hAnsi="Calibri" w:cs="Calibri"/>
          </w:rPr>
          <w:lastRenderedPageBreak/>
          <w:t xml:space="preserve">Tel que Florence DUFRESNE </w:t>
        </w:r>
        <w:commentRangeStart w:id="78"/>
        <w:r w:rsidRPr="2094D28D">
          <w:rPr>
            <w:rFonts w:ascii="Calibri" w:eastAsia="Calibri" w:hAnsi="Calibri" w:cs="Calibri"/>
          </w:rPr>
          <w:t xml:space="preserve">qui fait un travail remarquable </w:t>
        </w:r>
      </w:ins>
      <w:commentRangeEnd w:id="78"/>
      <w:r w:rsidR="00320F64">
        <w:rPr>
          <w:rStyle w:val="Marquedecommentaire"/>
        </w:rPr>
        <w:commentReference w:id="78"/>
      </w:r>
      <w:ins w:id="79" w:author="BAUDIN Alize" w:date="2023-06-22T12:28:00Z">
        <w:r w:rsidRPr="2094D28D">
          <w:rPr>
            <w:rFonts w:ascii="Calibri" w:eastAsia="Calibri" w:hAnsi="Calibri" w:cs="Calibri"/>
          </w:rPr>
          <w:t xml:space="preserve">dans la conformité des équipements et s’entretenant dans les démarches de conformité et conseil entre toutes les entités du service </w:t>
        </w:r>
        <w:r w:rsidRPr="2094D28D">
          <w:rPr>
            <w:rFonts w:ascii="Calibri" w:eastAsia="Calibri" w:hAnsi="Calibri" w:cs="Calibri"/>
            <w:i/>
            <w:iCs/>
          </w:rPr>
          <w:t>Network Production &amp; Architecture</w:t>
        </w:r>
        <w:r w:rsidRPr="2094D28D">
          <w:rPr>
            <w:rFonts w:ascii="Calibri" w:eastAsia="Calibri" w:hAnsi="Calibri" w:cs="Calibri"/>
          </w:rPr>
          <w:t xml:space="preserve">. Elle fut l’un de mes contacts principaux pour me présenter l’implication de toute la partie du </w:t>
        </w:r>
        <w:r w:rsidRPr="2094D28D">
          <w:rPr>
            <w:rFonts w:ascii="Calibri" w:eastAsia="Calibri" w:hAnsi="Calibri" w:cs="Calibri"/>
            <w:i/>
            <w:iCs/>
          </w:rPr>
          <w:t>Transverse Service</w:t>
        </w:r>
        <w:r w:rsidRPr="2094D28D">
          <w:rPr>
            <w:rFonts w:ascii="Calibri" w:eastAsia="Calibri" w:hAnsi="Calibri" w:cs="Calibri"/>
          </w:rPr>
          <w:t xml:space="preserve"> puisqu’elle est obligée d’être informée sur les entrées, sorties, et besoins des équipements du Data center ainsi que de leur conformité pour la mise en place de ces équipements. </w:t>
        </w:r>
      </w:ins>
    </w:p>
    <w:p w14:paraId="1C03CA06" w14:textId="5D096E2C" w:rsidR="10F2A51F" w:rsidRDefault="10F2A51F">
      <w:pPr>
        <w:spacing w:line="257" w:lineRule="auto"/>
        <w:rPr>
          <w:ins w:id="80" w:author="BAUDIN Alize" w:date="2023-06-22T12:28:00Z"/>
          <w:rFonts w:ascii="Calibri" w:eastAsia="Calibri" w:hAnsi="Calibri" w:cs="Calibri"/>
        </w:rPr>
        <w:pPrChange w:id="81" w:author="BAUDIN Alize" w:date="2023-06-22T12:28:00Z">
          <w:pPr/>
        </w:pPrChange>
      </w:pPr>
      <w:ins w:id="82" w:author="BAUDIN Alize" w:date="2023-06-22T12:28:00Z">
        <w:r w:rsidRPr="2094D28D">
          <w:rPr>
            <w:rFonts w:ascii="Calibri" w:eastAsia="Calibri" w:hAnsi="Calibri" w:cs="Calibri"/>
          </w:rPr>
          <w:t xml:space="preserve">Il y a aussi l’externe Jean-Marie OYSEL qui s’occupe de la programmation des scripts associés à cette équipe et qui me fut d’une grande aide pour la lecture et révision du script. Ce fut mon premier contact qui m’a aidé à installer l’environnement de développement et à accéder à mon espace de travail sur les serveurs du data center. </w:t>
        </w:r>
      </w:ins>
    </w:p>
    <w:p w14:paraId="522229B1" w14:textId="0E314373" w:rsidR="10F2A51F" w:rsidRDefault="10F2A51F">
      <w:pPr>
        <w:spacing w:line="257" w:lineRule="auto"/>
        <w:rPr>
          <w:ins w:id="83" w:author="BAUDIN Alize" w:date="2023-06-22T12:28:00Z"/>
          <w:rFonts w:ascii="Calibri" w:eastAsia="Calibri" w:hAnsi="Calibri" w:cs="Calibri"/>
        </w:rPr>
        <w:pPrChange w:id="84" w:author="BAUDIN Alize" w:date="2023-06-22T12:28:00Z">
          <w:pPr/>
        </w:pPrChange>
      </w:pPr>
      <w:ins w:id="85" w:author="BAUDIN Alize" w:date="2023-06-22T12:28:00Z">
        <w:r w:rsidRPr="2094D28D">
          <w:rPr>
            <w:rFonts w:ascii="Calibri" w:eastAsia="Calibri" w:hAnsi="Calibri" w:cs="Calibri"/>
          </w:rPr>
          <w:t xml:space="preserve">Pour toute la partie de la compréhension réseau il y a aussi </w:t>
        </w:r>
        <w:commentRangeStart w:id="86"/>
        <w:del w:id="87" w:author="Thierry JAILLET" w:date="2023-07-14T07:40:00Z">
          <w:r w:rsidRPr="2094D28D" w:rsidDel="00320F64">
            <w:rPr>
              <w:rFonts w:ascii="Calibri" w:eastAsia="Calibri" w:hAnsi="Calibri" w:cs="Calibri"/>
            </w:rPr>
            <w:delText xml:space="preserve">les jumeaux </w:delText>
          </w:r>
        </w:del>
      </w:ins>
      <w:commentRangeEnd w:id="86"/>
      <w:del w:id="88" w:author="Thierry JAILLET" w:date="2023-07-14T07:40:00Z">
        <w:r w:rsidR="00320F64" w:rsidDel="00320F64">
          <w:rPr>
            <w:rStyle w:val="Marquedecommentaire"/>
          </w:rPr>
          <w:commentReference w:id="86"/>
        </w:r>
      </w:del>
      <w:ins w:id="89" w:author="BAUDIN Alize" w:date="2023-06-22T12:28:00Z">
        <w:r w:rsidRPr="2094D28D">
          <w:rPr>
            <w:rFonts w:ascii="Calibri" w:eastAsia="Calibri" w:hAnsi="Calibri" w:cs="Calibri"/>
          </w:rPr>
          <w:t xml:space="preserve">Florian et Romain CHABERT et Bertrand FOURREAUX qui m’ont grandement aidé sur les types de commandes ou la manière d’intervenir sur gestion des incidents. Ils m’ont appris l’utilisation des Dashboard et de la venue des incidents via la plateforme SNOW. </w:t>
        </w:r>
      </w:ins>
    </w:p>
    <w:p w14:paraId="17EDFCD1" w14:textId="27C38A3D" w:rsidR="10F2A51F" w:rsidRDefault="10F2A51F">
      <w:pPr>
        <w:spacing w:line="257" w:lineRule="auto"/>
        <w:rPr>
          <w:ins w:id="90" w:author="BAUDIN Alize" w:date="2023-06-22T12:28:00Z"/>
          <w:rFonts w:ascii="Calibri" w:eastAsia="Calibri" w:hAnsi="Calibri" w:cs="Calibri"/>
        </w:rPr>
        <w:pPrChange w:id="91" w:author="BAUDIN Alize" w:date="2023-06-22T12:28:00Z">
          <w:pPr/>
        </w:pPrChange>
      </w:pPr>
      <w:ins w:id="92" w:author="BAUDIN Alize" w:date="2023-06-22T12:28:00Z">
        <w:r w:rsidRPr="2094D28D">
          <w:rPr>
            <w:rFonts w:ascii="Calibri" w:eastAsia="Calibri" w:hAnsi="Calibri" w:cs="Calibri"/>
          </w:rPr>
          <w:t>Pour toute la partie réunions ou encore gestion des STS (</w:t>
        </w:r>
        <w:proofErr w:type="spellStart"/>
        <w:r w:rsidRPr="2094D28D">
          <w:rPr>
            <w:rFonts w:ascii="Calibri" w:eastAsia="Calibri" w:hAnsi="Calibri" w:cs="Calibri"/>
            <w:i/>
            <w:iCs/>
          </w:rPr>
          <w:t>sécurity</w:t>
        </w:r>
        <w:proofErr w:type="spellEnd"/>
        <w:r w:rsidRPr="2094D28D">
          <w:rPr>
            <w:rFonts w:ascii="Calibri" w:eastAsia="Calibri" w:hAnsi="Calibri" w:cs="Calibri"/>
            <w:i/>
            <w:iCs/>
          </w:rPr>
          <w:t xml:space="preserve"> </w:t>
        </w:r>
        <w:proofErr w:type="spellStart"/>
        <w:r w:rsidRPr="2094D28D">
          <w:rPr>
            <w:rFonts w:ascii="Calibri" w:eastAsia="Calibri" w:hAnsi="Calibri" w:cs="Calibri"/>
            <w:i/>
            <w:iCs/>
          </w:rPr>
          <w:t>technical</w:t>
        </w:r>
        <w:proofErr w:type="spellEnd"/>
        <w:r w:rsidRPr="2094D28D">
          <w:rPr>
            <w:rFonts w:ascii="Calibri" w:eastAsia="Calibri" w:hAnsi="Calibri" w:cs="Calibri"/>
            <w:i/>
            <w:iCs/>
          </w:rPr>
          <w:t xml:space="preserve"> service)</w:t>
        </w:r>
        <w:r w:rsidRPr="2094D28D">
          <w:rPr>
            <w:rFonts w:ascii="Calibri" w:eastAsia="Calibri" w:hAnsi="Calibri" w:cs="Calibri"/>
          </w:rPr>
          <w:t xml:space="preserve">, il y a </w:t>
        </w:r>
        <w:proofErr w:type="spellStart"/>
        <w:r w:rsidRPr="2094D28D">
          <w:rPr>
            <w:rFonts w:ascii="Calibri" w:eastAsia="Calibri" w:hAnsi="Calibri" w:cs="Calibri"/>
          </w:rPr>
          <w:t>Mouad</w:t>
        </w:r>
        <w:proofErr w:type="spellEnd"/>
        <w:r w:rsidRPr="2094D28D">
          <w:rPr>
            <w:rFonts w:ascii="Calibri" w:eastAsia="Calibri" w:hAnsi="Calibri" w:cs="Calibri"/>
          </w:rPr>
          <w:t xml:space="preserve"> MANCHADI et Luc PHRAKAYSON qui sont tous deux dans l’équipe du </w:t>
        </w:r>
        <w:r w:rsidRPr="2094D28D">
          <w:rPr>
            <w:rFonts w:ascii="Calibri" w:eastAsia="Calibri" w:hAnsi="Calibri" w:cs="Calibri"/>
            <w:i/>
            <w:iCs/>
          </w:rPr>
          <w:t xml:space="preserve">service </w:t>
        </w:r>
        <w:proofErr w:type="spellStart"/>
        <w:r w:rsidRPr="2094D28D">
          <w:rPr>
            <w:rFonts w:ascii="Calibri" w:eastAsia="Calibri" w:hAnsi="Calibri" w:cs="Calibri"/>
            <w:i/>
            <w:iCs/>
          </w:rPr>
          <w:t>délivery</w:t>
        </w:r>
        <w:proofErr w:type="spellEnd"/>
        <w:r w:rsidRPr="2094D28D">
          <w:rPr>
            <w:rFonts w:ascii="Calibri" w:eastAsia="Calibri" w:hAnsi="Calibri" w:cs="Calibri"/>
            <w:i/>
            <w:iCs/>
          </w:rPr>
          <w:t xml:space="preserve"> manager </w:t>
        </w:r>
        <w:r w:rsidRPr="2094D28D">
          <w:rPr>
            <w:rFonts w:ascii="Calibri" w:eastAsia="Calibri" w:hAnsi="Calibri" w:cs="Calibri"/>
          </w:rPr>
          <w:t>et m’ont présenté leur métier ainsi que le fonctionnement des réunions hebdomadaire.</w:t>
        </w:r>
      </w:ins>
    </w:p>
    <w:p w14:paraId="42479E6A" w14:textId="10A92413" w:rsidR="2094D28D" w:rsidRDefault="2094D28D" w:rsidP="2094D28D"/>
    <w:p w14:paraId="0DE77193" w14:textId="1B7A5B67" w:rsidR="42CF80BA" w:rsidRDefault="7A85B933" w:rsidP="2A053FD8">
      <w:r>
        <w:t xml:space="preserve">Bien </w:t>
      </w:r>
      <w:r w:rsidR="2AA86FE6">
        <w:t>évidemment</w:t>
      </w:r>
      <w:r>
        <w:t xml:space="preserve">, tous les managers ou coordinateurs </w:t>
      </w:r>
      <w:r w:rsidR="19F779F6">
        <w:t xml:space="preserve">présent dans la partie </w:t>
      </w:r>
      <w:r w:rsidR="19F779F6" w:rsidRPr="2A053FD8">
        <w:rPr>
          <w:i/>
          <w:iCs/>
        </w:rPr>
        <w:t>Service Delivery Manager</w:t>
      </w:r>
      <w:r w:rsidR="19F779F6">
        <w:t xml:space="preserve"> </w:t>
      </w:r>
      <w:r>
        <w:t>m’ont aussi aidé puisqu’ils n’ont pas hésité soit à m</w:t>
      </w:r>
      <w:r w:rsidR="52CD7BF7">
        <w:t>e</w:t>
      </w:r>
      <w:r>
        <w:t xml:space="preserve"> fournir du travail en lien avec mon </w:t>
      </w:r>
      <w:r w:rsidR="2611F4BA">
        <w:t xml:space="preserve">mémoire (mise </w:t>
      </w:r>
      <w:r w:rsidR="7168ED32">
        <w:t>à jour</w:t>
      </w:r>
      <w:r w:rsidR="2611F4BA">
        <w:t xml:space="preserve"> </w:t>
      </w:r>
      <w:r w:rsidR="3F8B72C7">
        <w:t>des équipements</w:t>
      </w:r>
      <w:r w:rsidR="2611F4BA">
        <w:t xml:space="preserve">, nouvelle norme, </w:t>
      </w:r>
      <w:r w:rsidR="6A252D81">
        <w:t>etc.…</w:t>
      </w:r>
      <w:r w:rsidR="2611F4BA">
        <w:t>)</w:t>
      </w:r>
      <w:r>
        <w:t xml:space="preserve">, et m’ont </w:t>
      </w:r>
      <w:r w:rsidR="63FDDC2C">
        <w:t>suivi</w:t>
      </w:r>
      <w:r>
        <w:t xml:space="preserve"> </w:t>
      </w:r>
      <w:r w:rsidR="7206E1FB">
        <w:t>dans toute mon évolution de l’entreprise.</w:t>
      </w:r>
      <w:r w:rsidR="0FE4771F">
        <w:t xml:space="preserve"> Je les </w:t>
      </w:r>
      <w:r w:rsidR="4D0E778A">
        <w:t>remercie</w:t>
      </w:r>
      <w:r w:rsidR="0FE4771F">
        <w:t xml:space="preserve"> tout particulièrement de la confiance qu’ils m’ont accordé. </w:t>
      </w:r>
    </w:p>
    <w:p w14:paraId="56B5AD14" w14:textId="15853460" w:rsidR="42CF80BA" w:rsidRDefault="42CF80BA" w:rsidP="2A053FD8"/>
    <w:p w14:paraId="3E02D395" w14:textId="7A83C23D" w:rsidR="42CF80BA" w:rsidRDefault="4758942D" w:rsidP="2A053FD8">
      <w:pPr>
        <w:pStyle w:val="Titre1"/>
      </w:pPr>
      <w:bookmarkStart w:id="93" w:name="_Toc136875591"/>
      <w:r>
        <w:t xml:space="preserve">III.      </w:t>
      </w:r>
      <w:commentRangeStart w:id="94"/>
      <w:r>
        <w:t>Présentation de la problématique</w:t>
      </w:r>
      <w:bookmarkEnd w:id="93"/>
      <w:commentRangeEnd w:id="94"/>
      <w:r w:rsidR="00AD3068">
        <w:rPr>
          <w:rStyle w:val="Marquedecommentaire"/>
          <w:rFonts w:asciiTheme="minorHAnsi" w:eastAsiaTheme="minorHAnsi" w:hAnsiTheme="minorHAnsi" w:cstheme="minorBidi"/>
          <w:color w:val="auto"/>
        </w:rPr>
        <w:commentReference w:id="94"/>
      </w:r>
    </w:p>
    <w:p w14:paraId="6AC78308" w14:textId="3160E1C1" w:rsidR="42CF80BA" w:rsidRDefault="42CF80BA" w:rsidP="2A053FD8"/>
    <w:p w14:paraId="271B02D8" w14:textId="0A5C117F" w:rsidR="42CF80BA" w:rsidRDefault="61F6B8CB" w:rsidP="2A053FD8">
      <w:r>
        <w:t>La problématique ici est : “</w:t>
      </w:r>
      <w:commentRangeStart w:id="95"/>
      <w:r>
        <w:t xml:space="preserve">Comment diminuer </w:t>
      </w:r>
      <w:r w:rsidR="04E4AA6A">
        <w:t xml:space="preserve">au maximum </w:t>
      </w:r>
      <w:r>
        <w:t xml:space="preserve">le temps d’exécution d’un script </w:t>
      </w:r>
      <w:r w:rsidR="39F94674">
        <w:t xml:space="preserve">qui demande une journée et </w:t>
      </w:r>
      <w:r w:rsidR="3F7FF744">
        <w:t>demie</w:t>
      </w:r>
      <w:r w:rsidR="39F94674">
        <w:t xml:space="preserve"> d’exécution </w:t>
      </w:r>
      <w:r>
        <w:t>?”.</w:t>
      </w:r>
      <w:commentRangeEnd w:id="95"/>
      <w:r w:rsidR="00AD3068">
        <w:rPr>
          <w:rStyle w:val="Marquedecommentaire"/>
        </w:rPr>
        <w:commentReference w:id="95"/>
      </w:r>
    </w:p>
    <w:p w14:paraId="4AFA7950" w14:textId="4E59E3C3" w:rsidR="42CF80BA" w:rsidRDefault="09C4AEA5" w:rsidP="2A053FD8">
      <w:r>
        <w:t xml:space="preserve">Savoir </w:t>
      </w:r>
      <w:r w:rsidR="62EA65AE">
        <w:t>diminuer</w:t>
      </w:r>
      <w:r>
        <w:t xml:space="preserve"> le temps d’exécution du programme</w:t>
      </w:r>
      <w:r w:rsidR="3B2C5AEC">
        <w:t xml:space="preserve"> permet de pouvoir exécuter plusieurs fois ce programme. En particulier de libérer du temps à la </w:t>
      </w:r>
      <w:r w:rsidR="1546503A">
        <w:t>réflexion</w:t>
      </w:r>
      <w:r w:rsidR="3B2C5AEC">
        <w:t xml:space="preserve"> du résultat du programme, de p</w:t>
      </w:r>
      <w:r w:rsidR="6A9C8524">
        <w:t>o</w:t>
      </w:r>
      <w:r w:rsidR="3B2C5AEC">
        <w:t>uvoi</w:t>
      </w:r>
      <w:r w:rsidR="00E1BD79">
        <w:t>r</w:t>
      </w:r>
      <w:r w:rsidR="3B2C5AEC">
        <w:t xml:space="preserve"> le </w:t>
      </w:r>
      <w:proofErr w:type="spellStart"/>
      <w:r w:rsidR="3B2C5AEC">
        <w:t>réexécuter</w:t>
      </w:r>
      <w:proofErr w:type="spellEnd"/>
      <w:r w:rsidR="35F3DDA1">
        <w:t xml:space="preserve"> suivant les besoins des entités de l’entreprise ou encore d’améliorer </w:t>
      </w:r>
      <w:r w:rsidR="02B4FDD3">
        <w:t>les processus interne</w:t>
      </w:r>
      <w:r w:rsidR="2C4B38A6">
        <w:t>.</w:t>
      </w:r>
    </w:p>
    <w:p w14:paraId="5DB1B351" w14:textId="0F77F47F" w:rsidR="42CF80BA" w:rsidRDefault="2C4B38A6" w:rsidP="78375C66">
      <w:r>
        <w:t>On peut pour cela prendre comme exemple, la nécessité de faire évoluer l’efficacité des scripts soit dans un</w:t>
      </w:r>
      <w:r w:rsidR="688F3E82">
        <w:t xml:space="preserve">e refonte du script </w:t>
      </w:r>
      <w:r>
        <w:t xml:space="preserve">plus </w:t>
      </w:r>
      <w:r w:rsidR="4C7BC449">
        <w:t>adapt</w:t>
      </w:r>
      <w:r w:rsidR="063A88AA">
        <w:t>é</w:t>
      </w:r>
      <w:r>
        <w:t xml:space="preserve"> </w:t>
      </w:r>
      <w:r w:rsidR="02CB3545">
        <w:t>ou</w:t>
      </w:r>
      <w:r>
        <w:t xml:space="preserve"> </w:t>
      </w:r>
      <w:r w:rsidR="28FC47D6">
        <w:t>soit le transpos</w:t>
      </w:r>
      <w:r w:rsidR="1E9A66D2">
        <w:t xml:space="preserve">er </w:t>
      </w:r>
      <w:r w:rsidR="28FC47D6">
        <w:t>dans un langage plus connu</w:t>
      </w:r>
      <w:r>
        <w:t xml:space="preserve"> </w:t>
      </w:r>
      <w:r w:rsidR="194D3F69">
        <w:t>par le</w:t>
      </w:r>
      <w:r>
        <w:t>s</w:t>
      </w:r>
      <w:r w:rsidR="194D3F69">
        <w:t xml:space="preserve"> employés</w:t>
      </w:r>
      <w:r>
        <w:t xml:space="preserve"> (tel que le </w:t>
      </w:r>
      <w:r w:rsidR="71A3DEC4">
        <w:t>P</w:t>
      </w:r>
      <w:r>
        <w:t>ython)</w:t>
      </w:r>
      <w:r w:rsidR="6AB9A22C">
        <w:t>.</w:t>
      </w:r>
      <w:r>
        <w:t xml:space="preserve"> </w:t>
      </w:r>
      <w:r w:rsidR="2A52C887">
        <w:t xml:space="preserve">Mais </w:t>
      </w:r>
      <w:ins w:id="96" w:author="BAUDIN Alize" w:date="2023-06-22T12:28:00Z">
        <w:r w:rsidR="2A52C887">
          <w:t xml:space="preserve">le </w:t>
        </w:r>
        <w:r w:rsidR="3ECA81AD">
          <w:t>principal</w:t>
        </w:r>
        <w:r w:rsidR="2A52C887">
          <w:t xml:space="preserve"> point</w:t>
        </w:r>
      </w:ins>
      <w:r w:rsidR="2A52C887">
        <w:t xml:space="preserve"> d’importance à devoir optimiser le temps d’exécution d’un script est de pouvoir l</w:t>
      </w:r>
      <w:r w:rsidR="4BF79227">
        <w:t xml:space="preserve">’exécuter plusieurs fois </w:t>
      </w:r>
      <w:r w:rsidR="5D3F4C03">
        <w:t>perm</w:t>
      </w:r>
      <w:r w:rsidR="4BF79227">
        <w:t>e</w:t>
      </w:r>
      <w:r w:rsidR="5D3F4C03">
        <w:t>ttant</w:t>
      </w:r>
      <w:r w:rsidR="4BF79227">
        <w:t xml:space="preserve"> ainsi d’accroitre ses fonctionnalités </w:t>
      </w:r>
      <w:r w:rsidR="75EE447E">
        <w:t>en termes de</w:t>
      </w:r>
      <w:r w:rsidR="4BF79227">
        <w:t xml:space="preserve"> </w:t>
      </w:r>
      <w:r w:rsidR="333BA26C">
        <w:t>sécurité</w:t>
      </w:r>
      <w:r w:rsidR="4BF79227">
        <w:t xml:space="preserve"> ou de flexibilité en changeant </w:t>
      </w:r>
      <w:r w:rsidR="4B210442">
        <w:t>des paramètres</w:t>
      </w:r>
      <w:r w:rsidR="4BF79227">
        <w:t xml:space="preserve"> lors de l’exécution selon la demande. </w:t>
      </w:r>
    </w:p>
    <w:p w14:paraId="3FBFD677" w14:textId="3A7BD5DC" w:rsidR="42CF80BA" w:rsidRDefault="6F9B55F6" w:rsidP="78375C66">
      <w:r>
        <w:t xml:space="preserve">En outre, la tâche à réaliser reste assez complexe et demande ainsi une bonne connaissance du </w:t>
      </w:r>
      <w:r w:rsidR="13DE5116">
        <w:t>langage</w:t>
      </w:r>
      <w:r>
        <w:t xml:space="preserve"> pour </w:t>
      </w:r>
      <w:r w:rsidR="68D6E28E">
        <w:t>pouvoir</w:t>
      </w:r>
      <w:r>
        <w:t xml:space="preserve"> articuler </w:t>
      </w:r>
      <w:r w:rsidR="0741A877">
        <w:t>les bonnes fonctions</w:t>
      </w:r>
      <w:r w:rsidR="19577645">
        <w:t xml:space="preserve">, les bons outils </w:t>
      </w:r>
      <w:r w:rsidR="39D46C23">
        <w:t>des différents modules</w:t>
      </w:r>
      <w:r w:rsidR="19577645">
        <w:t xml:space="preserve"> autour de cette optimisation du temps d’exécution</w:t>
      </w:r>
      <w:r w:rsidR="575CE7C1">
        <w:t xml:space="preserve">, ou même en cas de nécessité de refonte du script. </w:t>
      </w:r>
    </w:p>
    <w:p w14:paraId="5A5DD930" w14:textId="3DCB6F98" w:rsidR="42CF80BA" w:rsidRDefault="19577645" w:rsidP="78375C66">
      <w:r>
        <w:t xml:space="preserve">La problématique </w:t>
      </w:r>
      <w:r w:rsidR="19DBA867">
        <w:t xml:space="preserve">prend ainsi une autre tournure : “ Comment savoir adapter en un langage donné </w:t>
      </w:r>
      <w:r w:rsidR="57E75741">
        <w:t>la meilleure flexibilité</w:t>
      </w:r>
      <w:r w:rsidR="19DBA867">
        <w:t xml:space="preserve"> d’un script dans la réduction d</w:t>
      </w:r>
      <w:r w:rsidR="277BD969">
        <w:t>e son</w:t>
      </w:r>
      <w:r w:rsidR="19DBA867">
        <w:t xml:space="preserve"> temps d’exécution</w:t>
      </w:r>
      <w:r w:rsidR="00C634F8">
        <w:t xml:space="preserve"> ? “</w:t>
      </w:r>
      <w:r w:rsidR="19DBA867">
        <w:t xml:space="preserve">. </w:t>
      </w:r>
    </w:p>
    <w:p w14:paraId="680A9E74" w14:textId="161C940E" w:rsidR="42CF80BA" w:rsidRDefault="19DBA867" w:rsidP="78375C66">
      <w:r>
        <w:t xml:space="preserve">Cette problématique ainsi </w:t>
      </w:r>
      <w:r w:rsidR="6BE2EDF3">
        <w:t>posé</w:t>
      </w:r>
      <w:r w:rsidR="3AA1637B">
        <w:t>e</w:t>
      </w:r>
      <w:r>
        <w:t xml:space="preserve"> ouvre le</w:t>
      </w:r>
      <w:r w:rsidR="3569EA29">
        <w:t xml:space="preserve">s </w:t>
      </w:r>
      <w:r>
        <w:t>questions suivante</w:t>
      </w:r>
      <w:r w:rsidR="38F32890">
        <w:t>s</w:t>
      </w:r>
      <w:r>
        <w:t xml:space="preserve"> : “ Quel</w:t>
      </w:r>
      <w:r w:rsidR="7E702AEF">
        <w:t>s</w:t>
      </w:r>
      <w:r>
        <w:t xml:space="preserve"> module</w:t>
      </w:r>
      <w:r w:rsidR="20ECF953">
        <w:t>s</w:t>
      </w:r>
      <w:r>
        <w:t xml:space="preserve"> ou bibliothèque</w:t>
      </w:r>
      <w:r w:rsidR="56FC3362">
        <w:t>s</w:t>
      </w:r>
      <w:r>
        <w:t xml:space="preserve"> l</w:t>
      </w:r>
      <w:r w:rsidR="22D8833F">
        <w:t>es</w:t>
      </w:r>
      <w:r>
        <w:t xml:space="preserve"> plus </w:t>
      </w:r>
      <w:r w:rsidR="4F1CBA14">
        <w:t>adapté</w:t>
      </w:r>
      <w:r w:rsidR="33BE84A9">
        <w:t>es</w:t>
      </w:r>
      <w:r>
        <w:t xml:space="preserve"> </w:t>
      </w:r>
      <w:r w:rsidR="36AF5A5A">
        <w:t>a-t-on avoir accès selon la version du langage</w:t>
      </w:r>
      <w:r>
        <w:t xml:space="preserve"> pour </w:t>
      </w:r>
      <w:r w:rsidR="75F3B340">
        <w:t>pouvoir diminuer le temps d’exécution ? “</w:t>
      </w:r>
      <w:r w:rsidR="6C0322DC">
        <w:t>, “Comment peut-on tester ce script avant sa mise en route pour évaluer le meilleur temps d’exécution ?”</w:t>
      </w:r>
      <w:r w:rsidR="7511B5C3">
        <w:t>, “Qu</w:t>
      </w:r>
      <w:r w:rsidR="7BFC7E49">
        <w:t>elles modification</w:t>
      </w:r>
      <w:r w:rsidR="2A1D8686">
        <w:t>s</w:t>
      </w:r>
      <w:r w:rsidR="7BFC7E49">
        <w:t xml:space="preserve"> je peux </w:t>
      </w:r>
      <w:r w:rsidR="7BFC7E49">
        <w:lastRenderedPageBreak/>
        <w:t>admettre dans mon script sans que cela ne change son fonctionnement</w:t>
      </w:r>
      <w:r w:rsidR="1643754D">
        <w:t xml:space="preserve"> ?”</w:t>
      </w:r>
      <w:r w:rsidR="3D15F0BE">
        <w:t>, “ quelles fonctionnalités peuvent être amélioré</w:t>
      </w:r>
      <w:r w:rsidR="00630E14">
        <w:t>e</w:t>
      </w:r>
      <w:r w:rsidR="00B57823">
        <w:t xml:space="preserve">s </w:t>
      </w:r>
      <w:r w:rsidR="3D15F0BE">
        <w:t>ou enlev</w:t>
      </w:r>
      <w:r w:rsidR="00630E14">
        <w:t>ée</w:t>
      </w:r>
      <w:r w:rsidR="00AA3C47">
        <w:t>s</w:t>
      </w:r>
      <w:r w:rsidR="3D15F0BE">
        <w:t xml:space="preserve"> pour en remplacer par d’autre pour aller jusqu’à l’optimisation du script ?”.</w:t>
      </w:r>
    </w:p>
    <w:p w14:paraId="230285B9" w14:textId="19CAC08C" w:rsidR="42CF80BA" w:rsidRDefault="246F08CF" w:rsidP="78375C66">
      <w:r>
        <w:t xml:space="preserve">Suivant </w:t>
      </w:r>
      <w:r w:rsidR="56CAF35A">
        <w:t>ce</w:t>
      </w:r>
      <w:r w:rsidR="4222B1FD">
        <w:t>s</w:t>
      </w:r>
      <w:r w:rsidR="56CAF35A">
        <w:t xml:space="preserve"> différente</w:t>
      </w:r>
      <w:r w:rsidR="623B60CC">
        <w:t>s</w:t>
      </w:r>
      <w:r w:rsidR="56CAF35A">
        <w:t xml:space="preserve"> question</w:t>
      </w:r>
      <w:r w:rsidR="1D9F2C4C">
        <w:t>s</w:t>
      </w:r>
      <w:r>
        <w:t xml:space="preserve">, on peut comprendre que </w:t>
      </w:r>
      <w:r w:rsidR="2D0ED30C">
        <w:t>derrière</w:t>
      </w:r>
      <w:r>
        <w:t xml:space="preserve"> la réduction de temps d’exécution d’un script</w:t>
      </w:r>
      <w:r w:rsidR="7582C10C">
        <w:t>, il</w:t>
      </w:r>
      <w:r>
        <w:t xml:space="preserve"> existe des théories qui permettrons de répondre convenablement à l</w:t>
      </w:r>
      <w:r w:rsidR="2566999C">
        <w:t>a demande</w:t>
      </w:r>
      <w:r w:rsidR="2AE3A7AF">
        <w:t xml:space="preserve">. </w:t>
      </w:r>
      <w:r w:rsidR="1755CE24">
        <w:t>Cependant l’</w:t>
      </w:r>
      <w:r w:rsidR="2F581679">
        <w:t>utilisation de</w:t>
      </w:r>
      <w:r w:rsidR="7B137810">
        <w:t xml:space="preserve"> </w:t>
      </w:r>
      <w:r w:rsidR="40469D24">
        <w:t>c</w:t>
      </w:r>
      <w:r w:rsidR="2EE68F8A">
        <w:t>es</w:t>
      </w:r>
      <w:r w:rsidR="6102875B">
        <w:t xml:space="preserve"> théorie</w:t>
      </w:r>
      <w:r w:rsidR="7D8F4D45">
        <w:t>s</w:t>
      </w:r>
      <w:r w:rsidR="7B137810">
        <w:t xml:space="preserve"> reste assez </w:t>
      </w:r>
      <w:r w:rsidR="68E3274E">
        <w:t xml:space="preserve">minime </w:t>
      </w:r>
      <w:r w:rsidR="7B137810">
        <w:t xml:space="preserve">pour répondre </w:t>
      </w:r>
      <w:r w:rsidR="7977466B">
        <w:t>explicitement à la problématique.</w:t>
      </w:r>
      <w:r w:rsidR="7B137810">
        <w:t xml:space="preserve"> </w:t>
      </w:r>
      <w:r w:rsidR="6C253859">
        <w:t>P</w:t>
      </w:r>
      <w:r w:rsidR="7B137810">
        <w:t>ar exemple la théorie mathématique de la communication</w:t>
      </w:r>
      <w:r w:rsidR="46858A0A">
        <w:t xml:space="preserve"> décrit par Claude SHANNON</w:t>
      </w:r>
      <w:r w:rsidR="7B137810">
        <w:t xml:space="preserve">, qui répond pour la plupart </w:t>
      </w:r>
      <w:r w:rsidR="57993238">
        <w:t>aux</w:t>
      </w:r>
      <w:r w:rsidR="7B137810">
        <w:t xml:space="preserve"> problème</w:t>
      </w:r>
      <w:r w:rsidR="5BCD72FB">
        <w:t>s</w:t>
      </w:r>
      <w:r w:rsidR="7B137810">
        <w:t xml:space="preserve"> de réseau</w:t>
      </w:r>
      <w:r w:rsidR="008384D3">
        <w:t>,</w:t>
      </w:r>
      <w:r w:rsidR="7B137810">
        <w:t xml:space="preserve"> d’apparition de signa</w:t>
      </w:r>
      <w:r w:rsidR="1A7681F4">
        <w:t>ux</w:t>
      </w:r>
      <w:r w:rsidR="7B137810">
        <w:t xml:space="preserve"> </w:t>
      </w:r>
      <w:r w:rsidR="0C0BC4ED">
        <w:t xml:space="preserve">d’une machine </w:t>
      </w:r>
      <w:r w:rsidR="2B362EC3">
        <w:t>ou encore</w:t>
      </w:r>
      <w:r w:rsidR="41F96E69">
        <w:t xml:space="preserve"> rendre le plus viable et vraie les signaux entre deux machines </w:t>
      </w:r>
      <w:r w:rsidR="2B362EC3">
        <w:t>via des processu</w:t>
      </w:r>
      <w:r w:rsidR="6FA7C0B6">
        <w:t>s</w:t>
      </w:r>
      <w:r w:rsidR="2B362EC3">
        <w:t xml:space="preserve"> stochastiques qui permette</w:t>
      </w:r>
      <w:r w:rsidR="22D09515">
        <w:t>nt</w:t>
      </w:r>
      <w:r w:rsidR="2B362EC3">
        <w:t>, suivant une probabilité donnée, d’</w:t>
      </w:r>
      <w:r w:rsidR="1BAA30FC">
        <w:t>exécuter</w:t>
      </w:r>
      <w:r w:rsidR="2B362EC3">
        <w:t xml:space="preserve"> </w:t>
      </w:r>
      <w:r w:rsidR="645C0CA0">
        <w:t>un</w:t>
      </w:r>
      <w:r w:rsidR="54BE0FEF">
        <w:t xml:space="preserve"> programme</w:t>
      </w:r>
      <w:r w:rsidR="06F7FCAE">
        <w:t xml:space="preserve"> tel qu’on le connait de nos jours</w:t>
      </w:r>
      <w:r w:rsidR="6DFCFBAA">
        <w:t xml:space="preserve">, est une théorie au cœur même du réseau et </w:t>
      </w:r>
      <w:r w:rsidR="02E5C08E">
        <w:t>en l’</w:t>
      </w:r>
      <w:r w:rsidR="2D9608A1">
        <w:t>occurrence</w:t>
      </w:r>
      <w:r w:rsidR="02E5C08E">
        <w:t xml:space="preserve"> </w:t>
      </w:r>
      <w:r w:rsidR="6DFCFBAA">
        <w:t xml:space="preserve">de </w:t>
      </w:r>
      <w:r w:rsidR="7427E08D">
        <w:t xml:space="preserve">la </w:t>
      </w:r>
      <w:r w:rsidR="7922D643">
        <w:t>notion d</w:t>
      </w:r>
      <w:r w:rsidR="6DFCFBAA">
        <w:t>’</w:t>
      </w:r>
      <w:proofErr w:type="spellStart"/>
      <w:r w:rsidR="6DFCFBAA">
        <w:t>uptime</w:t>
      </w:r>
      <w:proofErr w:type="spellEnd"/>
      <w:r w:rsidR="6DFCFBAA">
        <w:t xml:space="preserve"> des machines </w:t>
      </w:r>
      <w:r w:rsidR="2058E636">
        <w:t>qui est l</w:t>
      </w:r>
      <w:r w:rsidR="74BC894B">
        <w:t>’exemple d’application principale de ce mémoir</w:t>
      </w:r>
      <w:r w:rsidR="7F26B20B">
        <w:t>e</w:t>
      </w:r>
      <w:r w:rsidR="74BC894B">
        <w:t>.</w:t>
      </w:r>
      <w:r w:rsidR="66CD424A">
        <w:t xml:space="preserve"> </w:t>
      </w:r>
      <w:r w:rsidR="74D98B16">
        <w:t>M</w:t>
      </w:r>
      <w:r w:rsidR="66CD424A">
        <w:t xml:space="preserve">ême si Claude SHANNON fut </w:t>
      </w:r>
      <w:del w:id="97" w:author="Thierry JAILLET" w:date="2023-07-14T07:41:00Z">
        <w:r w:rsidR="66CD424A" w:rsidDel="008A6932">
          <w:delText xml:space="preserve">rudement </w:delText>
        </w:r>
      </w:del>
      <w:r w:rsidR="66CD424A">
        <w:t>très perspicace sur l’avènement de la révolution technologique</w:t>
      </w:r>
      <w:r w:rsidR="19377945">
        <w:t xml:space="preserve"> (émission de signaux et confusion entre émission des signaux multiples qui engendre aux finales l</w:t>
      </w:r>
      <w:r w:rsidR="1836455F">
        <w:t>a notion de</w:t>
      </w:r>
      <w:r w:rsidR="19377945">
        <w:t xml:space="preserve"> programmation parallèle)</w:t>
      </w:r>
      <w:r w:rsidR="29EBAB3F">
        <w:t xml:space="preserve">, </w:t>
      </w:r>
      <w:r w:rsidR="2D17D9E4">
        <w:t xml:space="preserve">sa théorie </w:t>
      </w:r>
      <w:r w:rsidR="29EBAB3F">
        <w:t>n’en reste pas moins suffisant</w:t>
      </w:r>
      <w:r w:rsidR="0902E379">
        <w:t>e</w:t>
      </w:r>
      <w:r w:rsidR="29EBAB3F">
        <w:t xml:space="preserve"> pour répondre à la problématique </w:t>
      </w:r>
      <w:r w:rsidR="5D3A9096">
        <w:t xml:space="preserve">de ce mémoire </w:t>
      </w:r>
      <w:r w:rsidR="29EBAB3F">
        <w:t xml:space="preserve">compte tenu que dans cette théorie il n’y a pas </w:t>
      </w:r>
      <w:r w:rsidR="50BAD8D0">
        <w:t>l</w:t>
      </w:r>
      <w:r w:rsidR="29EBAB3F">
        <w:t>e pr</w:t>
      </w:r>
      <w:r w:rsidR="5ECF80F0">
        <w:t xml:space="preserve">agmatisme nécessaire pour coder ou </w:t>
      </w:r>
      <w:r w:rsidR="12DF14E6">
        <w:t xml:space="preserve">tout simplement </w:t>
      </w:r>
      <w:r w:rsidR="5ECF80F0">
        <w:t xml:space="preserve">pour utiliser les outils </w:t>
      </w:r>
      <w:r w:rsidR="217D7E69">
        <w:t>qui mène</w:t>
      </w:r>
      <w:r w:rsidR="56D1BF96">
        <w:t>nt</w:t>
      </w:r>
      <w:r w:rsidR="5ECF80F0">
        <w:t xml:space="preserve"> à bien la résolution de cette problématique. </w:t>
      </w:r>
    </w:p>
    <w:p w14:paraId="0466078F" w14:textId="1531D3D8" w:rsidR="42CF80BA" w:rsidRDefault="57A5B9A6" w:rsidP="78375C66">
      <w:r>
        <w:t>Ainsi, la</w:t>
      </w:r>
      <w:r w:rsidR="334EFBD6">
        <w:t xml:space="preserve"> théorie pour mener à la</w:t>
      </w:r>
      <w:r>
        <w:t xml:space="preserve"> résolution de </w:t>
      </w:r>
      <w:r w:rsidR="45B0FF8E">
        <w:t>la</w:t>
      </w:r>
      <w:r>
        <w:t xml:space="preserve"> problématique </w:t>
      </w:r>
      <w:r w:rsidR="2653EDE7">
        <w:t xml:space="preserve">du mémoire </w:t>
      </w:r>
      <w:r>
        <w:t>se restreint à l’énumération de quelque schéma d’explication sur le fonctionnement du réseau d’un data center</w:t>
      </w:r>
      <w:r w:rsidR="288F9661">
        <w:t xml:space="preserve"> issue essentiellement de la documentation fournis par CISCO</w:t>
      </w:r>
      <w:ins w:id="98" w:author="BAUDIN Alize" w:date="2023-06-22T12:29:00Z">
        <w:r w:rsidR="0B9A9D72">
          <w:t>,</w:t>
        </w:r>
      </w:ins>
      <w:r w:rsidR="288F9661">
        <w:t xml:space="preserve"> </w:t>
      </w:r>
      <w:del w:id="99" w:author="BAUDIN Alize" w:date="2023-06-22T12:29:00Z">
        <w:r w:rsidR="288F9661">
          <w:delText>(</w:delText>
        </w:r>
        <w:commentRangeStart w:id="100"/>
        <w:r w:rsidR="288F9661">
          <w:delText>fournisseur principale des équipements du data center</w:delText>
        </w:r>
        <w:r w:rsidR="485C9749">
          <w:delText xml:space="preserve"> de la BNP Paribas</w:delText>
        </w:r>
      </w:del>
      <w:commentRangeEnd w:id="100"/>
      <w:r w:rsidR="00814563">
        <w:commentReference w:id="100"/>
      </w:r>
      <w:del w:id="101" w:author="BAUDIN Alize" w:date="2023-06-22T12:29:00Z">
        <w:r w:rsidDel="40200422">
          <w:delText>) ou encore des schéma</w:delText>
        </w:r>
        <w:r w:rsidDel="45F84B01">
          <w:delText>s</w:delText>
        </w:r>
        <w:r w:rsidDel="40200422">
          <w:delText xml:space="preserve"> explicatif</w:delText>
        </w:r>
        <w:r w:rsidDel="5B98A450">
          <w:delText>s</w:delText>
        </w:r>
        <w:r w:rsidDel="40200422">
          <w:delText xml:space="preserve"> issue</w:delText>
        </w:r>
        <w:r w:rsidDel="5F31F77A">
          <w:delText>s</w:delText>
        </w:r>
        <w:r w:rsidDel="40200422">
          <w:delText xml:space="preserve"> de papier de recherche </w:delText>
        </w:r>
        <w:r w:rsidDel="4FF88214">
          <w:delText>sur la programmation parallèle</w:delText>
        </w:r>
      </w:del>
      <w:ins w:id="102" w:author="BAUDIN Alize" w:date="2023-06-22T12:29:00Z">
        <w:r w:rsidR="0354379A" w:rsidRPr="2094D28D">
          <w:rPr>
            <w:rFonts w:ascii="Calibri" w:eastAsia="Calibri" w:hAnsi="Calibri" w:cs="Calibri"/>
          </w:rPr>
          <w:t xml:space="preserve"> des équipements de sécurité de firewall (FORTINET par exemple), des serveurs (F5) ou encore des schémas explicatifs issues de papier de recherche sur la programmation parallèle portant en particulier sur</w:t>
        </w:r>
        <w:r>
          <w:fldChar w:fldCharType="begin"/>
        </w:r>
        <w:r>
          <w:instrText xml:space="preserve">HYPERLINK "https://frc-word-edit.officeapps.live.com/we/wordeditorframe.aspx?ui=fr&amp;rs=fr%2DFR&amp;actnavid=eyJjIjo2NzUxNTYyNjl9&amp;wopisrc=https%3A%2F%2Fbnpparibas-my.sharepoint.com%2Fpersonal%2Falize_baudin_bnpparibas_com%2F_vti_bin%2Fwopi.ashx%2Ffiles%2F0604193367014876bb8a498532cf1e46&amp;wdenableroaming=1&amp;mscc=1&amp;wdodb=1&amp;hid=9A47BFA0-105C-6000-BC76-59C32A183DA2&amp;wdorigin=AuthPrompt&amp;jsapi=1&amp;jsapiver=v1&amp;newsession=1&amp;corrid=93bc7a46-6b58-4e9a-8c0b-75694bd8d848&amp;usid=93bc7a46-6b58-4e9a-8c0b-75694bd8d848&amp;sftc=1&amp;cac=1&amp;mtf=1&amp;sfp=1&amp;instantedit=1&amp;wopicomplete=1&amp;wdredirectionreason=Unified_SingleFlush&amp;rct=Normal&amp;ctp=LeastProtected#_Influence_d%E2%80%99une_architecture" </w:instrText>
        </w:r>
        <w:r>
          <w:fldChar w:fldCharType="separate"/>
        </w:r>
        <w:r w:rsidR="0354379A" w:rsidRPr="2094D28D">
          <w:rPr>
            <w:rStyle w:val="Lienhypertexte"/>
            <w:rFonts w:ascii="Calibri" w:eastAsia="Calibri" w:hAnsi="Calibri" w:cs="Calibri"/>
          </w:rPr>
          <w:t xml:space="preserve"> l’internet objet</w:t>
        </w:r>
        <w:r>
          <w:fldChar w:fldCharType="end"/>
        </w:r>
      </w:ins>
      <w:r w:rsidR="4FF88214">
        <w:t>.</w:t>
      </w:r>
      <w:r w:rsidR="40200422">
        <w:t xml:space="preserve"> </w:t>
      </w:r>
      <w:r w:rsidR="468120A3">
        <w:t xml:space="preserve"> </w:t>
      </w:r>
      <w:r w:rsidR="2DAA5414">
        <w:t xml:space="preserve"> </w:t>
      </w:r>
    </w:p>
    <w:p w14:paraId="0B551C50" w14:textId="097710C7" w:rsidR="42CF80BA" w:rsidRDefault="785A776B" w:rsidP="78375C66">
      <w:r>
        <w:t>Pour le reste de la résolution, suivant ce</w:t>
      </w:r>
      <w:r w:rsidR="140331E5">
        <w:t>s</w:t>
      </w:r>
      <w:r>
        <w:t xml:space="preserve"> schéma</w:t>
      </w:r>
      <w:r w:rsidR="048A6880">
        <w:t>s</w:t>
      </w:r>
      <w:r w:rsidR="0AC69209">
        <w:t xml:space="preserve"> issus de la théorie associé</w:t>
      </w:r>
      <w:r w:rsidR="5784EF44">
        <w:t>e</w:t>
      </w:r>
      <w:r w:rsidR="0AC69209">
        <w:t xml:space="preserve"> au sujet</w:t>
      </w:r>
      <w:r>
        <w:t xml:space="preserve">, cela est essentiellement des lignes de code avec l’explicitation des effets suite à l’exécution du script. </w:t>
      </w:r>
      <w:r w:rsidR="3098C639">
        <w:t xml:space="preserve">Cela s’accompagnera d’une littérature </w:t>
      </w:r>
      <w:r w:rsidR="5CEC709C">
        <w:t xml:space="preserve">essentiellement issue des forums ou sites </w:t>
      </w:r>
      <w:r w:rsidR="45324EF2">
        <w:t>internet</w:t>
      </w:r>
      <w:r w:rsidR="5CEC709C">
        <w:t xml:space="preserve"> adéquate</w:t>
      </w:r>
      <w:r w:rsidR="493B8E06">
        <w:t>s</w:t>
      </w:r>
      <w:r w:rsidR="5CEC709C">
        <w:t xml:space="preserve"> tel que CPAN pour la compréhension du langage Perl et l’utilisation d</w:t>
      </w:r>
      <w:r w:rsidR="56DB2A90">
        <w:t xml:space="preserve">u manuel d’utilisation du </w:t>
      </w:r>
      <w:r w:rsidR="1833D06E">
        <w:t>langage</w:t>
      </w:r>
      <w:r w:rsidR="56DB2A90">
        <w:t xml:space="preserve"> Perl, qui fut pour moi et </w:t>
      </w:r>
      <w:del w:id="103" w:author="Thierry JAILLET" w:date="2023-07-14T07:42:00Z">
        <w:r w:rsidR="56DB2A90" w:rsidDel="008A6932">
          <w:delText xml:space="preserve">bien </w:delText>
        </w:r>
      </w:del>
      <w:r w:rsidR="1269A24A">
        <w:t>malgré</w:t>
      </w:r>
      <w:r w:rsidR="56DB2A90">
        <w:t xml:space="preserve"> la qualité de la littérature sur Perl trouvée sur internet, une aide inestimable pour l’apprentissage de ce langage ainsi que sa logique (même si le </w:t>
      </w:r>
      <w:del w:id="104" w:author="BAUDIN Alize" w:date="2023-06-22T12:29:00Z">
        <w:r w:rsidR="56DB2A90">
          <w:delText xml:space="preserve">perl ne </w:delText>
        </w:r>
        <w:commentRangeStart w:id="105"/>
        <w:r w:rsidR="56DB2A90">
          <w:delText xml:space="preserve">s’éloigne pas trop </w:delText>
        </w:r>
        <w:r w:rsidR="04CC056A">
          <w:delText>éloigner</w:delText>
        </w:r>
        <w:r w:rsidR="0E3E2E86">
          <w:delText xml:space="preserve"> </w:delText>
        </w:r>
      </w:del>
      <w:commentRangeEnd w:id="105"/>
      <w:r w:rsidR="00C95072">
        <w:commentReference w:id="105"/>
      </w:r>
      <w:del w:id="106" w:author="BAUDIN Alize" w:date="2023-06-22T12:29:00Z">
        <w:r w:rsidR="56DB2A90">
          <w:delText xml:space="preserve">du </w:delText>
        </w:r>
        <w:r w:rsidR="745A1461">
          <w:delText>Java ou du Python</w:delText>
        </w:r>
      </w:del>
      <w:ins w:id="107" w:author="BAUDIN Alize" w:date="2023-06-22T12:29:00Z">
        <w:r w:rsidR="58A70011" w:rsidRPr="2094D28D">
          <w:rPr>
            <w:rFonts w:ascii="Calibri" w:eastAsia="Calibri" w:hAnsi="Calibri" w:cs="Calibri"/>
          </w:rPr>
          <w:t xml:space="preserve"> Perl ne s’éloigne pas trop du C++/Java et du Python</w:t>
        </w:r>
      </w:ins>
      <w:r w:rsidR="53EB90E8">
        <w:t>).</w:t>
      </w:r>
      <w:r w:rsidR="745A1461">
        <w:t xml:space="preserve"> Toute la documentation ainsi que les liens sont disponibles en annexe, à la fin de ce mémoire. </w:t>
      </w:r>
    </w:p>
    <w:p w14:paraId="3FB9410E" w14:textId="40B06B47" w:rsidR="42CF80BA" w:rsidRDefault="42CF80BA" w:rsidP="78375C66"/>
    <w:p w14:paraId="06FB0E4C" w14:textId="61FF8315" w:rsidR="42CF80BA" w:rsidRDefault="24BEC89B" w:rsidP="2A053FD8">
      <w:pPr>
        <w:rPr>
          <w:rStyle w:val="Titre1Car"/>
        </w:rPr>
      </w:pPr>
      <w:bookmarkStart w:id="108" w:name="_Toc136875592"/>
      <w:r w:rsidRPr="2A053FD8">
        <w:rPr>
          <w:rStyle w:val="Titre1Car"/>
        </w:rPr>
        <w:t>IV.      Contexte</w:t>
      </w:r>
      <w:bookmarkEnd w:id="108"/>
    </w:p>
    <w:p w14:paraId="6F8970EA" w14:textId="3910E8F0" w:rsidR="00BB562C" w:rsidRDefault="37FA4ED4" w:rsidP="2A053FD8">
      <w:r>
        <w:t xml:space="preserve">Comme nous l’avons vu dans la présentation des équipes, nous sommes dans l’équipe de la BP²I TS33B, qui </w:t>
      </w:r>
      <w:r w:rsidR="19B4CA4D">
        <w:t xml:space="preserve">est </w:t>
      </w:r>
      <w:r>
        <w:t xml:space="preserve">le </w:t>
      </w:r>
      <w:r w:rsidR="3E60E538" w:rsidRPr="2A053FD8">
        <w:rPr>
          <w:i/>
          <w:iCs/>
        </w:rPr>
        <w:t xml:space="preserve">network service </w:t>
      </w:r>
      <w:proofErr w:type="spellStart"/>
      <w:r w:rsidR="3E60E538" w:rsidRPr="2A053FD8">
        <w:rPr>
          <w:i/>
          <w:iCs/>
        </w:rPr>
        <w:t>delivery</w:t>
      </w:r>
      <w:proofErr w:type="spellEnd"/>
      <w:r w:rsidR="3E60E538" w:rsidRPr="2A053FD8">
        <w:rPr>
          <w:i/>
          <w:iCs/>
        </w:rPr>
        <w:t xml:space="preserve"> </w:t>
      </w:r>
      <w:r w:rsidR="3E60E538">
        <w:t xml:space="preserve">de la partie </w:t>
      </w:r>
      <w:r w:rsidR="3E60E538" w:rsidRPr="2A053FD8">
        <w:rPr>
          <w:i/>
          <w:iCs/>
        </w:rPr>
        <w:t>Transverse service</w:t>
      </w:r>
      <w:r w:rsidR="3E60E538">
        <w:t xml:space="preserve"> de l’</w:t>
      </w:r>
      <w:r w:rsidR="74EE7216">
        <w:t>entité</w:t>
      </w:r>
      <w:r w:rsidR="3E60E538">
        <w:t xml:space="preserve"> </w:t>
      </w:r>
      <w:r w:rsidR="79F871E8" w:rsidRPr="2A053FD8">
        <w:rPr>
          <w:i/>
          <w:iCs/>
        </w:rPr>
        <w:t>N</w:t>
      </w:r>
      <w:r w:rsidR="3E60E538" w:rsidRPr="2A053FD8">
        <w:rPr>
          <w:i/>
          <w:iCs/>
        </w:rPr>
        <w:t>etwork</w:t>
      </w:r>
      <w:r w:rsidR="0550378C" w:rsidRPr="2A053FD8">
        <w:rPr>
          <w:i/>
          <w:iCs/>
        </w:rPr>
        <w:t xml:space="preserve"> production</w:t>
      </w:r>
      <w:r w:rsidR="3E60E538" w:rsidRPr="2A053FD8">
        <w:rPr>
          <w:i/>
          <w:iCs/>
        </w:rPr>
        <w:t xml:space="preserve"> et architecture</w:t>
      </w:r>
      <w:r w:rsidR="3E60E538">
        <w:t xml:space="preserve">. </w:t>
      </w:r>
      <w:r w:rsidR="17D0F38F">
        <w:t>Ce qui veut dire que les notions de réseaux sont en permanences demandées</w:t>
      </w:r>
      <w:r w:rsidR="7F6DD349">
        <w:t xml:space="preserve"> et essentiel pour comprendre les deux points principaux </w:t>
      </w:r>
      <w:r w:rsidR="1097FE4C">
        <w:t xml:space="preserve">de </w:t>
      </w:r>
      <w:r w:rsidR="4879BFA0">
        <w:t>cette équipe</w:t>
      </w:r>
      <w:r w:rsidR="1097FE4C">
        <w:t xml:space="preserve"> qui sont l</w:t>
      </w:r>
      <w:r w:rsidR="7F6DD349">
        <w:t>es interventions sur les incidents techniques</w:t>
      </w:r>
      <w:r w:rsidR="53FE18F8">
        <w:t xml:space="preserve"> et </w:t>
      </w:r>
      <w:r w:rsidR="7F6DD349">
        <w:t>la conformité des équipements</w:t>
      </w:r>
      <w:r w:rsidR="5453F19C">
        <w:t xml:space="preserve">. </w:t>
      </w:r>
    </w:p>
    <w:p w14:paraId="61669FE4" w14:textId="77777777" w:rsidR="00451002" w:rsidRDefault="00451002" w:rsidP="2A053FD8"/>
    <w:p w14:paraId="1BD19DF9" w14:textId="2A68D8A4" w:rsidR="0CA2CC57" w:rsidRDefault="0CA2CC57" w:rsidP="2A053FD8">
      <w:pPr>
        <w:pStyle w:val="Titre2"/>
      </w:pPr>
      <w:bookmarkStart w:id="109" w:name="_Toc136875593"/>
      <w:r>
        <w:t>a. Notions de réseau</w:t>
      </w:r>
      <w:bookmarkEnd w:id="109"/>
    </w:p>
    <w:p w14:paraId="24871F16" w14:textId="77777777" w:rsidR="00451002" w:rsidRDefault="00451002" w:rsidP="008750F9">
      <w:pPr>
        <w:rPr>
          <w:rFonts w:ascii="Calibri" w:eastAsia="Calibri" w:hAnsi="Calibri" w:cs="Calibri"/>
        </w:rPr>
      </w:pPr>
    </w:p>
    <w:p w14:paraId="78BD6286" w14:textId="77777777" w:rsidR="00885B64" w:rsidRDefault="00885B64" w:rsidP="00885B64">
      <w:r w:rsidRPr="6A7B631B">
        <w:rPr>
          <w:rFonts w:ascii="Calibri" w:eastAsia="Calibri" w:hAnsi="Calibri" w:cs="Calibri"/>
        </w:rPr>
        <w:t>Le network architecture est une structure organisationnelle qui définit les liens et les interactions entre les différents éléments d'un réseau informatique. Ceux-ci comprennent généralement des périphériques tels que des routeurs, des commutateurs, des serveurs et des services réseau tels que des protocoles, des adresses IP et des services de sécurité. La conception du réseau détermine comment les composants sont connectés, comment les données sont transmises et comment les informations sont sécurisées.</w:t>
      </w:r>
    </w:p>
    <w:p w14:paraId="1479A73E" w14:textId="3766E820" w:rsidR="00885B64" w:rsidRDefault="00885B64" w:rsidP="00885B64">
      <w:r>
        <w:t xml:space="preserve">Nous n’allons pas aller trop en profondeur dans les notions de réseau mais présenter un peu ce que </w:t>
      </w:r>
      <w:r w:rsidR="3EFD8E7B">
        <w:t>le</w:t>
      </w:r>
      <w:ins w:id="110" w:author="BAUDIN Alize" w:date="2023-06-22T12:29:00Z">
        <w:r w:rsidR="3504EA5E">
          <w:t>s</w:t>
        </w:r>
      </w:ins>
      <w:r w:rsidR="3EFD8E7B">
        <w:t xml:space="preserve"> fournisseur</w:t>
      </w:r>
      <w:ins w:id="111" w:author="BAUDIN Alize" w:date="2023-06-22T12:29:00Z">
        <w:r w:rsidR="5E7B5F2B">
          <w:t>s</w:t>
        </w:r>
      </w:ins>
      <w:r>
        <w:t xml:space="preserve"> </w:t>
      </w:r>
      <w:commentRangeStart w:id="112"/>
      <w:del w:id="113" w:author="BAUDIN Alize" w:date="2023-06-22T12:30:00Z">
        <w:r>
          <w:delText xml:space="preserve">principal des équipements, </w:delText>
        </w:r>
      </w:del>
      <w:commentRangeEnd w:id="112"/>
      <w:r w:rsidR="00374C0C">
        <w:commentReference w:id="112"/>
      </w:r>
      <w:del w:id="114" w:author="BAUDIN Alize" w:date="2023-06-22T12:30:00Z">
        <w:r>
          <w:delText>CISCO, conçoit son architecture selon la fonctionnalité que l’on en fait</w:delText>
        </w:r>
      </w:del>
      <w:ins w:id="115" w:author="BAUDIN Alize" w:date="2023-06-22T12:30:00Z">
        <w:r w:rsidR="71A36051" w:rsidRPr="2094D28D">
          <w:rPr>
            <w:rFonts w:ascii="Calibri" w:eastAsia="Calibri" w:hAnsi="Calibri" w:cs="Calibri"/>
          </w:rPr>
          <w:t xml:space="preserve"> principaux des équipements, CISCO, F5, FORTINET, ou encore TRELLIX (McAfee), conçoivent leur architecture selon la </w:t>
        </w:r>
        <w:r w:rsidR="71A36051" w:rsidRPr="2094D28D">
          <w:rPr>
            <w:rFonts w:ascii="Calibri" w:eastAsia="Calibri" w:hAnsi="Calibri" w:cs="Calibri"/>
          </w:rPr>
          <w:lastRenderedPageBreak/>
          <w:t>fonctionnalité que l’on en fait</w:t>
        </w:r>
      </w:ins>
      <w:r w:rsidR="3EFD8E7B">
        <w:t>.</w:t>
      </w:r>
      <w:r>
        <w:t xml:space="preserve"> Nous avons deux types de network architecture : le type campus (ou model) et le type data center. </w:t>
      </w:r>
    </w:p>
    <w:p w14:paraId="1A11B30B" w14:textId="77777777" w:rsidR="00885B64" w:rsidRDefault="00885B64" w:rsidP="00885B64">
      <w:r>
        <w:t xml:space="preserve">Le network architecture campus, ou encore, network architecture model, est la forme dite de “campus” puisqu'essentiellement utilisé par les universités, PME, petite entreprise, hôpital, etc.… Car elle a pour principe de n’utiliser les données uniquement par l’utilisation d’application. Les API par exemple sont utilisé par les clients pour interagir avec les bases de données selon les accès du clients (selon les autorisations accordées aux clients). </w:t>
      </w:r>
    </w:p>
    <w:p w14:paraId="340E6558" w14:textId="77777777" w:rsidR="00885B64" w:rsidRDefault="00885B64" w:rsidP="00885B64">
      <w:r w:rsidRPr="6A7B631B">
        <w:rPr>
          <w:rFonts w:ascii="Calibri" w:eastAsia="Calibri" w:hAnsi="Calibri" w:cs="Calibri"/>
        </w:rPr>
        <w:t>Plus généralement, un réseau campus est une architecture réseau qui relie plusieurs sites qui se trouvent généralement sur un seul campus. Dans le contexte des réseaux informatiques, un réseau campus se compose généralement d'un réseau local (LAN) qui relie plusieurs ordinateurs et des dispositifs réseau tels que des commutateurs, des routeurs, des passerelles pour fournir une alimentation électrique fiable, un refroidissement, une sécurité physique et une connectivité réseau. Les centres de données peuvent être gérés par une organisation ou loués à un fournisseur de services externe.</w:t>
      </w:r>
    </w:p>
    <w:p w14:paraId="2752AB39" w14:textId="77777777" w:rsidR="00885B64" w:rsidRDefault="00885B64" w:rsidP="00885B64">
      <w:r>
        <w:t xml:space="preserve">Le schéma ci-dessous montre bien qu’ici le client ne peut que passer par internet pour avoir accès au data center </w:t>
      </w:r>
      <w:commentRangeStart w:id="116"/>
      <w:r>
        <w:t xml:space="preserve">et donné </w:t>
      </w:r>
      <w:commentRangeEnd w:id="116"/>
      <w:r w:rsidR="008A6932">
        <w:rPr>
          <w:rStyle w:val="Marquedecommentaire"/>
        </w:rPr>
        <w:commentReference w:id="116"/>
      </w:r>
      <w:r>
        <w:t>dans les bases de données.</w:t>
      </w:r>
    </w:p>
    <w:p w14:paraId="1BEF0325" w14:textId="77777777" w:rsidR="00885B64" w:rsidRDefault="00885B64" w:rsidP="00885B64">
      <w:pPr>
        <w:jc w:val="center"/>
      </w:pPr>
      <w:r>
        <w:rPr>
          <w:noProof/>
          <w:lang w:eastAsia="fr-FR"/>
        </w:rPr>
        <w:drawing>
          <wp:inline distT="0" distB="0" distL="0" distR="0" wp14:anchorId="0D9E4B62" wp14:editId="04E37EA9">
            <wp:extent cx="4238834" cy="1951630"/>
            <wp:effectExtent l="0" t="0" r="0" b="0"/>
            <wp:docPr id="1279161443" name="Image 127916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6696" cy="1969062"/>
                    </a:xfrm>
                    <a:prstGeom prst="rect">
                      <a:avLst/>
                    </a:prstGeom>
                  </pic:spPr>
                </pic:pic>
              </a:graphicData>
            </a:graphic>
          </wp:inline>
        </w:drawing>
      </w:r>
    </w:p>
    <w:p w14:paraId="46AE3DCC" w14:textId="672B5968" w:rsidR="002E55BE" w:rsidRPr="006D6F4F" w:rsidRDefault="002E55BE" w:rsidP="002E55BE">
      <w:pPr>
        <w:jc w:val="center"/>
        <w:rPr>
          <w:i/>
          <w:iCs/>
          <w:sz w:val="18"/>
          <w:szCs w:val="18"/>
          <w:u w:val="single"/>
          <w:lang w:val="en-US"/>
        </w:rPr>
      </w:pPr>
      <w:r w:rsidRPr="001714F7">
        <w:rPr>
          <w:sz w:val="18"/>
          <w:szCs w:val="18"/>
          <w:u w:val="single"/>
          <w:lang w:val="en-US"/>
        </w:rPr>
        <w:t xml:space="preserve">Figure </w:t>
      </w:r>
      <w:r w:rsidR="006D6F4F" w:rsidRPr="001714F7">
        <w:rPr>
          <w:sz w:val="18"/>
          <w:szCs w:val="18"/>
          <w:u w:val="single"/>
          <w:lang w:val="en-US"/>
        </w:rPr>
        <w:t>IV.a</w:t>
      </w:r>
      <w:r w:rsidR="001714F7" w:rsidRPr="001714F7">
        <w:rPr>
          <w:sz w:val="18"/>
          <w:szCs w:val="18"/>
          <w:u w:val="single"/>
          <w:lang w:val="en-US"/>
        </w:rPr>
        <w:t>-</w:t>
      </w:r>
      <w:proofErr w:type="gramStart"/>
      <w:r w:rsidR="006D6F4F" w:rsidRPr="001714F7">
        <w:rPr>
          <w:sz w:val="18"/>
          <w:szCs w:val="18"/>
          <w:u w:val="single"/>
          <w:lang w:val="en-US"/>
        </w:rPr>
        <w:t xml:space="preserve">1 </w:t>
      </w:r>
      <w:r w:rsidR="001714F7" w:rsidRPr="001714F7">
        <w:rPr>
          <w:sz w:val="18"/>
          <w:szCs w:val="18"/>
          <w:u w:val="single"/>
          <w:lang w:val="en-US"/>
        </w:rPr>
        <w:t>.</w:t>
      </w:r>
      <w:proofErr w:type="gramEnd"/>
      <w:r w:rsidR="006D6F4F" w:rsidRPr="006D6F4F">
        <w:rPr>
          <w:i/>
          <w:iCs/>
          <w:sz w:val="18"/>
          <w:szCs w:val="18"/>
          <w:u w:val="single"/>
          <w:lang w:val="en-US"/>
        </w:rPr>
        <w:t xml:space="preserve"> </w:t>
      </w:r>
      <w:proofErr w:type="spellStart"/>
      <w:r w:rsidRPr="001714F7">
        <w:rPr>
          <w:b/>
          <w:bCs/>
          <w:i/>
          <w:iCs/>
          <w:sz w:val="18"/>
          <w:szCs w:val="18"/>
          <w:u w:val="single"/>
          <w:lang w:val="en-US"/>
        </w:rPr>
        <w:t>Schéma</w:t>
      </w:r>
      <w:proofErr w:type="spellEnd"/>
      <w:r w:rsidRPr="001714F7">
        <w:rPr>
          <w:b/>
          <w:bCs/>
          <w:i/>
          <w:iCs/>
          <w:sz w:val="18"/>
          <w:szCs w:val="18"/>
          <w:u w:val="single"/>
          <w:lang w:val="en-US"/>
        </w:rPr>
        <w:t xml:space="preserve"> architecture network model (campus)</w:t>
      </w:r>
    </w:p>
    <w:p w14:paraId="3B586F78" w14:textId="3AB8D9CC" w:rsidR="00885B64" w:rsidRDefault="00885B64" w:rsidP="00885B64">
      <w:r>
        <w:t>À la BNP nous utiliserons en l’occurrence le network architecture data center, c’est à dire, le network architecture model sans passer par des API, soit des applications pour interagir avec les données. Ici lorsque l’on utilise ce model data center</w:t>
      </w:r>
      <w:ins w:id="117" w:author="Thierry JAILLET" w:date="2023-07-14T07:45:00Z">
        <w:r w:rsidR="008A6932">
          <w:t>,</w:t>
        </w:r>
      </w:ins>
      <w:r>
        <w:t xml:space="preserve"> on travail</w:t>
      </w:r>
      <w:ins w:id="118" w:author="Thierry JAILLET" w:date="2023-07-14T07:45:00Z">
        <w:r w:rsidR="008A6932">
          <w:t>le</w:t>
        </w:r>
      </w:ins>
      <w:r>
        <w:t xml:space="preserve"> directement sur les données. </w:t>
      </w:r>
    </w:p>
    <w:p w14:paraId="4AB91DF1" w14:textId="77777777" w:rsidR="00885B64" w:rsidRDefault="00885B64" w:rsidP="00885B64">
      <w:r>
        <w:t xml:space="preserve">En particulier, </w:t>
      </w:r>
      <w:commentRangeStart w:id="119"/>
      <w:r>
        <w:t xml:space="preserve">un data center </w:t>
      </w:r>
      <w:r w:rsidRPr="6A7B631B">
        <w:rPr>
          <w:rFonts w:ascii="Calibri" w:eastAsia="Calibri" w:hAnsi="Calibri" w:cs="Calibri"/>
        </w:rPr>
        <w:t xml:space="preserve">une architecture réseau </w:t>
      </w:r>
      <w:commentRangeEnd w:id="119"/>
      <w:r w:rsidR="004C2FDB">
        <w:rPr>
          <w:rStyle w:val="Marquedecommentaire"/>
        </w:rPr>
        <w:commentReference w:id="119"/>
      </w:r>
      <w:r w:rsidRPr="6A7B631B">
        <w:rPr>
          <w:rFonts w:ascii="Calibri" w:eastAsia="Calibri" w:hAnsi="Calibri" w:cs="Calibri"/>
        </w:rPr>
        <w:t>qui relie plusieurs sites qui se trouvent généralement sur un seul campus. Il contienne généralement l'équipement informatique et les composants réseau nécessaires et identique qu’un campus pour stocker, traiter et distribuer des données.</w:t>
      </w:r>
    </w:p>
    <w:p w14:paraId="3B5E5655" w14:textId="77777777" w:rsidR="00885B64" w:rsidRDefault="00885B64" w:rsidP="00885B64">
      <w:pPr>
        <w:jc w:val="center"/>
      </w:pPr>
      <w:r>
        <w:rPr>
          <w:noProof/>
          <w:lang w:eastAsia="fr-FR"/>
        </w:rPr>
        <w:lastRenderedPageBreak/>
        <w:drawing>
          <wp:inline distT="0" distB="0" distL="0" distR="0" wp14:anchorId="08066ED2" wp14:editId="0A030C20">
            <wp:extent cx="4585650" cy="3439236"/>
            <wp:effectExtent l="0" t="0" r="5715" b="8890"/>
            <wp:docPr id="198618846" name="Image 19861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6872" cy="3477652"/>
                    </a:xfrm>
                    <a:prstGeom prst="rect">
                      <a:avLst/>
                    </a:prstGeom>
                  </pic:spPr>
                </pic:pic>
              </a:graphicData>
            </a:graphic>
          </wp:inline>
        </w:drawing>
      </w:r>
    </w:p>
    <w:p w14:paraId="32268D4F" w14:textId="416730BF" w:rsidR="006D6F4F" w:rsidRPr="001714F7" w:rsidRDefault="006D6F4F" w:rsidP="006D6F4F">
      <w:pPr>
        <w:jc w:val="center"/>
        <w:rPr>
          <w:b/>
          <w:bCs/>
          <w:i/>
          <w:iCs/>
          <w:sz w:val="18"/>
          <w:szCs w:val="18"/>
          <w:u w:val="single"/>
          <w:lang w:val="en-US"/>
        </w:rPr>
      </w:pPr>
      <w:r w:rsidRPr="001714F7">
        <w:rPr>
          <w:sz w:val="18"/>
          <w:szCs w:val="18"/>
          <w:lang w:val="en-US"/>
        </w:rPr>
        <w:t>Figure IV.a</w:t>
      </w:r>
      <w:r w:rsidR="00A30C4F" w:rsidRPr="001714F7">
        <w:rPr>
          <w:sz w:val="18"/>
          <w:szCs w:val="18"/>
          <w:lang w:val="en-US"/>
        </w:rPr>
        <w:t>-</w:t>
      </w:r>
      <w:proofErr w:type="gramStart"/>
      <w:r w:rsidRPr="001714F7">
        <w:rPr>
          <w:sz w:val="18"/>
          <w:szCs w:val="18"/>
          <w:lang w:val="en-US"/>
        </w:rPr>
        <w:t>2</w:t>
      </w:r>
      <w:r w:rsidRPr="00A30C4F">
        <w:rPr>
          <w:i/>
          <w:iCs/>
          <w:sz w:val="18"/>
          <w:szCs w:val="18"/>
          <w:u w:val="single"/>
          <w:lang w:val="en-US"/>
        </w:rPr>
        <w:t xml:space="preserve"> </w:t>
      </w:r>
      <w:r w:rsidR="00A30C4F">
        <w:rPr>
          <w:i/>
          <w:iCs/>
          <w:sz w:val="18"/>
          <w:szCs w:val="18"/>
          <w:u w:val="single"/>
          <w:lang w:val="en-US"/>
        </w:rPr>
        <w:t>.</w:t>
      </w:r>
      <w:proofErr w:type="gramEnd"/>
      <w:r w:rsidRPr="00A30C4F">
        <w:rPr>
          <w:i/>
          <w:iCs/>
          <w:sz w:val="18"/>
          <w:szCs w:val="18"/>
          <w:u w:val="single"/>
          <w:lang w:val="en-US"/>
        </w:rPr>
        <w:t xml:space="preserve"> </w:t>
      </w:r>
      <w:proofErr w:type="spellStart"/>
      <w:r w:rsidRPr="001714F7">
        <w:rPr>
          <w:b/>
          <w:bCs/>
          <w:i/>
          <w:iCs/>
          <w:sz w:val="18"/>
          <w:szCs w:val="18"/>
          <w:u w:val="single"/>
          <w:lang w:val="en-US"/>
        </w:rPr>
        <w:t>Schéma</w:t>
      </w:r>
      <w:proofErr w:type="spellEnd"/>
      <w:r w:rsidRPr="001714F7">
        <w:rPr>
          <w:b/>
          <w:bCs/>
          <w:i/>
          <w:iCs/>
          <w:sz w:val="18"/>
          <w:szCs w:val="18"/>
          <w:u w:val="single"/>
          <w:lang w:val="en-US"/>
        </w:rPr>
        <w:t xml:space="preserve"> architecture network data center</w:t>
      </w:r>
    </w:p>
    <w:p w14:paraId="2D22E162" w14:textId="77777777" w:rsidR="00885B64" w:rsidRDefault="00885B64" w:rsidP="00885B64">
      <w:r w:rsidRPr="6A7B631B">
        <w:rPr>
          <w:rFonts w:ascii="Calibri" w:eastAsia="Calibri" w:hAnsi="Calibri" w:cs="Calibri"/>
        </w:rPr>
        <w:t xml:space="preserve">Les principaux composants d'un data center comprennent les serveurs, les services réseau, les périphériques, le stockage et le matériel de sécurité. Les serveurs sont le cœur du data center et fournissent la puissance informatique et le traitement des données. Ils peuvent être programmés pour prendre en charge différentes fonctions, y compris le traitement des requêtes, la gestion des bases de données et le traitement des transactions. Les services réseau permettent aux serveurs de communiquer entre eux et avec les périphériques connectés. Les périphériques comprennent les ordinateurs, les imprimantes, les téléphones, etc... </w:t>
      </w:r>
    </w:p>
    <w:p w14:paraId="2E2D32A9" w14:textId="77777777" w:rsidR="00885B64" w:rsidRDefault="00885B64" w:rsidP="00885B64">
      <w:r w:rsidRPr="6A7B631B">
        <w:rPr>
          <w:rFonts w:ascii="Calibri" w:eastAsia="Calibri" w:hAnsi="Calibri" w:cs="Calibri"/>
        </w:rPr>
        <w:t>Un serveur réseau est un ordinateur spécialisé qui est utilisé pour servir des données et des applications à des utilisateurs sur un réseau informatique. Il fonctionne souvent en tant que serveur web et peut être utilisé pour héberger des sites web, des bases de données, des systèmes de gestion de contenu, des fichiers de stockage et d'autres services. Les serveurs réseau peuvent également offrir des services tels que le partage de fichiers, l'accès à distance, la messagerie et d'autres services réseau. Un technicien informatique se charge de l'installation, de la maintenance et de l'administration de serveurs réseau afin de garantir le bon fonctionnement et la sécurité des services réseau.</w:t>
      </w:r>
    </w:p>
    <w:p w14:paraId="16FD50DE" w14:textId="77777777" w:rsidR="00885B64" w:rsidRDefault="00885B64" w:rsidP="00885B64">
      <w:pPr>
        <w:rPr>
          <w:rFonts w:ascii="Calibri" w:eastAsia="Calibri" w:hAnsi="Calibri" w:cs="Calibri"/>
        </w:rPr>
      </w:pPr>
      <w:r w:rsidRPr="6A7B631B">
        <w:rPr>
          <w:rFonts w:ascii="Calibri" w:eastAsia="Calibri" w:hAnsi="Calibri" w:cs="Calibri"/>
        </w:rPr>
        <w:t>Pour continuer dans cette partie nous allons finir avec la présentation de l’outil</w:t>
      </w:r>
      <w:del w:id="120" w:author="Thierry JAILLET" w:date="2023-07-14T07:46:00Z">
        <w:r w:rsidRPr="6A7B631B" w:rsidDel="008A6932">
          <w:rPr>
            <w:rFonts w:ascii="Calibri" w:eastAsia="Calibri" w:hAnsi="Calibri" w:cs="Calibri"/>
          </w:rPr>
          <w:delText>s</w:delText>
        </w:r>
      </w:del>
      <w:r w:rsidRPr="6A7B631B">
        <w:rPr>
          <w:rFonts w:ascii="Calibri" w:eastAsia="Calibri" w:hAnsi="Calibri" w:cs="Calibri"/>
        </w:rPr>
        <w:t xml:space="preserve"> technique avec lesquels l’équipe de gestion des incidents travail le plus souvent pour se connecter aux équipements pour comprendre le problème. </w:t>
      </w:r>
    </w:p>
    <w:p w14:paraId="0F141577" w14:textId="6368908E" w:rsidR="00885B64" w:rsidRDefault="00885B64" w:rsidP="00885B64">
      <w:pPr>
        <w:rPr>
          <w:rFonts w:ascii="Calibri" w:eastAsia="Calibri" w:hAnsi="Calibri" w:cs="Calibri"/>
        </w:rPr>
      </w:pPr>
      <w:r w:rsidRPr="6A7B631B">
        <w:rPr>
          <w:rFonts w:ascii="Calibri" w:eastAsia="Calibri" w:hAnsi="Calibri" w:cs="Calibri"/>
        </w:rPr>
        <w:t xml:space="preserve">Nous utilisons ici un </w:t>
      </w:r>
      <w:commentRangeStart w:id="121"/>
      <w:del w:id="122" w:author="Yassine MESBAH" w:date="2023-06-21T23:33:00Z">
        <w:r w:rsidRPr="6A7B631B" w:rsidDel="000758B6">
          <w:rPr>
            <w:rFonts w:ascii="Calibri" w:eastAsia="Calibri" w:hAnsi="Calibri" w:cs="Calibri"/>
          </w:rPr>
          <w:delText>serveur</w:delText>
        </w:r>
      </w:del>
      <w:commentRangeEnd w:id="121"/>
      <w:r w:rsidR="001220E3">
        <w:commentReference w:id="121"/>
      </w:r>
      <w:ins w:id="123" w:author="BAUDIN Alize" w:date="2023-06-22T12:31:00Z">
        <w:r w:rsidR="7F323DED" w:rsidRPr="2094D28D">
          <w:rPr>
            <w:rFonts w:ascii="Calibri" w:eastAsia="Calibri" w:hAnsi="Calibri" w:cs="Calibri"/>
          </w:rPr>
          <w:t xml:space="preserve"> loadbalancer</w:t>
        </w:r>
      </w:ins>
      <w:del w:id="124" w:author="Yassine MESBAH" w:date="2023-06-21T23:33:00Z">
        <w:r w:rsidRPr="6A7B631B" w:rsidDel="000758B6">
          <w:rPr>
            <w:rFonts w:ascii="Calibri" w:eastAsia="Calibri" w:hAnsi="Calibri" w:cs="Calibri"/>
          </w:rPr>
          <w:delText xml:space="preserve"> </w:delText>
        </w:r>
      </w:del>
      <w:r w:rsidRPr="6A7B631B">
        <w:rPr>
          <w:rFonts w:ascii="Calibri" w:eastAsia="Calibri" w:hAnsi="Calibri" w:cs="Calibri"/>
        </w:rPr>
        <w:t xml:space="preserve">F5 </w:t>
      </w:r>
      <w:del w:id="125" w:author="BAUDIN Alize" w:date="2023-06-22T12:31:00Z">
        <w:r w:rsidRPr="6A7B631B">
          <w:rPr>
            <w:rFonts w:ascii="Calibri" w:eastAsia="Calibri" w:hAnsi="Calibri" w:cs="Calibri"/>
          </w:rPr>
          <w:delText xml:space="preserve">qui se connecte </w:delText>
        </w:r>
      </w:del>
      <w:commentRangeStart w:id="126"/>
      <w:del w:id="127" w:author="Yassine MESBAH" w:date="2023-06-21T23:34:00Z">
        <w:r w:rsidRPr="6A7B631B" w:rsidDel="001220E3">
          <w:rPr>
            <w:rFonts w:ascii="Calibri" w:eastAsia="Calibri" w:hAnsi="Calibri" w:cs="Calibri"/>
          </w:rPr>
          <w:delText>au</w:delText>
        </w:r>
      </w:del>
      <w:commentRangeEnd w:id="126"/>
      <w:r w:rsidR="001220E3">
        <w:commentReference w:id="126"/>
      </w:r>
      <w:del w:id="128" w:author="BAUDIN Alize" w:date="2023-06-22T12:31:00Z">
        <w:r w:rsidRPr="6A7B631B" w:rsidDel="001220E3">
          <w:rPr>
            <w:rFonts w:ascii="Calibri" w:eastAsia="Calibri" w:hAnsi="Calibri" w:cs="Calibri"/>
          </w:rPr>
          <w:delText xml:space="preserve"> </w:delText>
        </w:r>
        <w:r w:rsidRPr="6A7B631B">
          <w:rPr>
            <w:rFonts w:ascii="Calibri" w:eastAsia="Calibri" w:hAnsi="Calibri" w:cs="Calibri"/>
          </w:rPr>
          <w:delText xml:space="preserve">SSH </w:delText>
        </w:r>
      </w:del>
      <w:commentRangeStart w:id="129"/>
      <w:del w:id="130" w:author="Yassine MESBAH" w:date="2023-06-21T23:34:00Z">
        <w:r w:rsidRPr="6A7B631B" w:rsidDel="001220E3">
          <w:rPr>
            <w:rFonts w:ascii="Calibri" w:eastAsia="Calibri" w:hAnsi="Calibri" w:cs="Calibri"/>
          </w:rPr>
          <w:delText>du</w:delText>
        </w:r>
      </w:del>
      <w:commentRangeEnd w:id="129"/>
      <w:r w:rsidR="001220E3">
        <w:commentReference w:id="129"/>
      </w:r>
      <w:del w:id="131" w:author="BAUDIN Alize" w:date="2023-06-22T12:31:00Z">
        <w:r w:rsidRPr="2094D28D" w:rsidDel="3EFD8E7B">
          <w:rPr>
            <w:rFonts w:ascii="Calibri" w:eastAsia="Calibri" w:hAnsi="Calibri" w:cs="Calibri"/>
          </w:rPr>
          <w:delText xml:space="preserve"> data cente</w:delText>
        </w:r>
      </w:del>
      <w:ins w:id="132" w:author="BAUDIN Alize" w:date="2023-06-22T12:31:00Z">
        <w:r w:rsidR="55A7EC48" w:rsidRPr="2094D28D">
          <w:rPr>
            <w:rFonts w:ascii="Calibri" w:eastAsia="Calibri" w:hAnsi="Calibri" w:cs="Calibri"/>
          </w:rPr>
          <w:t xml:space="preserve"> qui utilise de protocole SSH dans un data center via un terminal Linux </w:t>
        </w:r>
      </w:ins>
      <w:del w:id="133" w:author="BAUDIN Alize" w:date="2023-06-22T12:31:00Z">
        <w:r w:rsidRPr="2094D28D" w:rsidDel="3EFD8E7B">
          <w:rPr>
            <w:rFonts w:ascii="Calibri" w:eastAsia="Calibri" w:hAnsi="Calibri" w:cs="Calibri"/>
          </w:rPr>
          <w:delText>r</w:delText>
        </w:r>
      </w:del>
      <w:r w:rsidR="3EFD8E7B" w:rsidRPr="2094D28D">
        <w:rPr>
          <w:rFonts w:ascii="Calibri" w:eastAsia="Calibri" w:hAnsi="Calibri" w:cs="Calibri"/>
        </w:rPr>
        <w:t xml:space="preserve"> et pour cela </w:t>
      </w:r>
      <w:del w:id="134" w:author="Yassine MESBAH" w:date="2023-06-21T23:34:00Z">
        <w:r w:rsidRPr="2094D28D" w:rsidDel="3EFD8E7B">
          <w:rPr>
            <w:rFonts w:ascii="Calibri" w:eastAsia="Calibri" w:hAnsi="Calibri" w:cs="Calibri"/>
          </w:rPr>
          <w:delText>on utilise</w:delText>
        </w:r>
      </w:del>
      <w:commentRangeStart w:id="135"/>
      <w:commentRangeEnd w:id="135"/>
      <w:r w:rsidR="001220E3">
        <w:commentReference w:id="135"/>
      </w:r>
      <w:del w:id="136" w:author="Yassine MESBAH" w:date="2023-06-21T23:34:00Z">
        <w:r w:rsidRPr="2094D28D" w:rsidDel="3EFD8E7B">
          <w:rPr>
            <w:rFonts w:ascii="Calibri" w:eastAsia="Calibri" w:hAnsi="Calibri" w:cs="Calibri"/>
          </w:rPr>
          <w:delText xml:space="preserve"> </w:delText>
        </w:r>
      </w:del>
      <w:ins w:id="137" w:author="BAUDIN Alize" w:date="2023-06-22T12:31:00Z">
        <w:r w:rsidR="6D10E4B0" w:rsidRPr="2094D28D">
          <w:rPr>
            <w:rFonts w:ascii="Calibri" w:eastAsia="Calibri" w:hAnsi="Calibri" w:cs="Calibri"/>
          </w:rPr>
          <w:t xml:space="preserve"> nous utilisons</w:t>
        </w:r>
        <w:r w:rsidRPr="6A7B631B" w:rsidDel="001220E3">
          <w:rPr>
            <w:rFonts w:ascii="Calibri" w:eastAsia="Calibri" w:hAnsi="Calibri" w:cs="Calibri"/>
          </w:rPr>
          <w:t xml:space="preserve"> </w:t>
        </w:r>
      </w:ins>
      <w:proofErr w:type="spellStart"/>
      <w:r w:rsidRPr="6A7B631B">
        <w:rPr>
          <w:rFonts w:ascii="Calibri" w:eastAsia="Calibri" w:hAnsi="Calibri" w:cs="Calibri"/>
        </w:rPr>
        <w:t>mRemoteMG</w:t>
      </w:r>
      <w:proofErr w:type="spellEnd"/>
      <w:r w:rsidRPr="6A7B631B">
        <w:rPr>
          <w:rFonts w:ascii="Calibri" w:eastAsia="Calibri" w:hAnsi="Calibri" w:cs="Calibri"/>
        </w:rPr>
        <w:t xml:space="preserve"> comme terminale pour se connecter aux équipements. Voici quelques définitions pour comprendre cette dernière phrase :</w:t>
      </w:r>
    </w:p>
    <w:p w14:paraId="10882E48" w14:textId="77777777" w:rsidR="00885B64" w:rsidRDefault="00885B64" w:rsidP="00885B64">
      <w:pPr>
        <w:rPr>
          <w:rFonts w:ascii="Calibri" w:eastAsia="Calibri" w:hAnsi="Calibri" w:cs="Calibri"/>
        </w:rPr>
      </w:pP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400"/>
        <w:gridCol w:w="5055"/>
      </w:tblGrid>
      <w:tr w:rsidR="00885B64" w14:paraId="61C76A86" w14:textId="77777777" w:rsidTr="002E46FA">
        <w:trPr>
          <w:trHeight w:val="300"/>
        </w:trPr>
        <w:tc>
          <w:tcPr>
            <w:tcW w:w="5400" w:type="dxa"/>
            <w:vAlign w:val="center"/>
          </w:tcPr>
          <w:p w14:paraId="53642E89" w14:textId="77777777" w:rsidR="00885B64" w:rsidRDefault="00885B64" w:rsidP="002E46FA">
            <w:pPr>
              <w:jc w:val="center"/>
            </w:pPr>
            <w:r>
              <w:rPr>
                <w:noProof/>
                <w:lang w:eastAsia="fr-FR"/>
              </w:rPr>
              <w:lastRenderedPageBreak/>
              <w:drawing>
                <wp:inline distT="0" distB="0" distL="0" distR="0" wp14:anchorId="28109FE9" wp14:editId="20D3701C">
                  <wp:extent cx="3124618" cy="1766089"/>
                  <wp:effectExtent l="0" t="0" r="0" b="0"/>
                  <wp:docPr id="618583036" name="Image 61858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4618" cy="1766089"/>
                          </a:xfrm>
                          <a:prstGeom prst="rect">
                            <a:avLst/>
                          </a:prstGeom>
                        </pic:spPr>
                      </pic:pic>
                    </a:graphicData>
                  </a:graphic>
                </wp:inline>
              </w:drawing>
            </w:r>
          </w:p>
          <w:p w14:paraId="455A2851" w14:textId="7ABF94C7" w:rsidR="00885B64" w:rsidRDefault="00885B64" w:rsidP="002E46FA">
            <w:pPr>
              <w:jc w:val="center"/>
              <w:rPr>
                <w:i/>
                <w:iCs/>
                <w:sz w:val="20"/>
                <w:szCs w:val="20"/>
              </w:rPr>
            </w:pPr>
            <w:r w:rsidRPr="38DD2D8E">
              <w:rPr>
                <w:b/>
                <w:bCs/>
                <w:sz w:val="18"/>
                <w:szCs w:val="18"/>
              </w:rPr>
              <w:t xml:space="preserve">Figure </w:t>
            </w:r>
            <w:r w:rsidR="00A30C4F" w:rsidRPr="00C634F8">
              <w:rPr>
                <w:b/>
                <w:bCs/>
                <w:sz w:val="18"/>
                <w:szCs w:val="18"/>
                <w:u w:val="single"/>
              </w:rPr>
              <w:t>IV.a-3</w:t>
            </w:r>
            <w:r w:rsidRPr="38DD2D8E">
              <w:rPr>
                <w:b/>
                <w:bCs/>
                <w:sz w:val="18"/>
                <w:szCs w:val="18"/>
              </w:rPr>
              <w:t xml:space="preserve">. </w:t>
            </w:r>
            <w:r w:rsidRPr="38DD2D8E">
              <w:rPr>
                <w:b/>
                <w:bCs/>
                <w:i/>
                <w:iCs/>
                <w:sz w:val="18"/>
                <w:szCs w:val="18"/>
                <w:u w:val="single"/>
              </w:rPr>
              <w:t>Schéma simple sur la fonction de la technologie F5 BIG IP.</w:t>
            </w:r>
          </w:p>
          <w:p w14:paraId="2EC99081" w14:textId="520275F8" w:rsidR="00885B64" w:rsidRDefault="00885B64" w:rsidP="002E46FA">
            <w:pPr>
              <w:jc w:val="center"/>
              <w:rPr>
                <w:i/>
                <w:iCs/>
                <w:sz w:val="20"/>
                <w:szCs w:val="20"/>
              </w:rPr>
            </w:pPr>
            <w:r>
              <w:br/>
            </w:r>
            <w:r>
              <w:rPr>
                <w:noProof/>
                <w:lang w:eastAsia="fr-FR"/>
              </w:rPr>
              <w:drawing>
                <wp:inline distT="0" distB="0" distL="0" distR="0" wp14:anchorId="6A809A11" wp14:editId="62A36B58">
                  <wp:extent cx="3295650" cy="2676525"/>
                  <wp:effectExtent l="0" t="0" r="0" b="0"/>
                  <wp:docPr id="895190173" name="Image 89519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5650" cy="2676525"/>
                          </a:xfrm>
                          <a:prstGeom prst="rect">
                            <a:avLst/>
                          </a:prstGeom>
                        </pic:spPr>
                      </pic:pic>
                    </a:graphicData>
                  </a:graphic>
                </wp:inline>
              </w:drawing>
            </w:r>
            <w:r w:rsidRPr="38DD2D8E">
              <w:rPr>
                <w:b/>
                <w:bCs/>
                <w:sz w:val="18"/>
                <w:szCs w:val="18"/>
              </w:rPr>
              <w:t>Figure</w:t>
            </w:r>
            <w:r w:rsidRPr="00A30C4F">
              <w:rPr>
                <w:b/>
                <w:bCs/>
                <w:sz w:val="18"/>
                <w:szCs w:val="18"/>
              </w:rPr>
              <w:t xml:space="preserve"> </w:t>
            </w:r>
            <w:r w:rsidR="00A30C4F" w:rsidRPr="00C634F8">
              <w:rPr>
                <w:b/>
                <w:bCs/>
                <w:sz w:val="18"/>
                <w:szCs w:val="18"/>
              </w:rPr>
              <w:t>IV.a-4</w:t>
            </w:r>
            <w:r w:rsidRPr="38DD2D8E">
              <w:rPr>
                <w:b/>
                <w:bCs/>
                <w:sz w:val="18"/>
                <w:szCs w:val="18"/>
              </w:rPr>
              <w:t xml:space="preserve">. </w:t>
            </w:r>
            <w:r w:rsidRPr="38DD2D8E">
              <w:rPr>
                <w:b/>
                <w:bCs/>
                <w:i/>
                <w:iCs/>
                <w:sz w:val="18"/>
                <w:szCs w:val="18"/>
                <w:u w:val="single"/>
              </w:rPr>
              <w:t>Exemple d’utilisation de F5 BIG-IP dans un Datacenter</w:t>
            </w:r>
            <w:r w:rsidRPr="38DD2D8E">
              <w:rPr>
                <w:i/>
                <w:iCs/>
                <w:sz w:val="20"/>
                <w:szCs w:val="20"/>
                <w:u w:val="single"/>
              </w:rPr>
              <w:t>.</w:t>
            </w:r>
          </w:p>
        </w:tc>
        <w:tc>
          <w:tcPr>
            <w:tcW w:w="5055" w:type="dxa"/>
            <w:vAlign w:val="center"/>
          </w:tcPr>
          <w:p w14:paraId="05B97FFB" w14:textId="77777777" w:rsidR="00885B64" w:rsidRDefault="00885B64" w:rsidP="002E46FA">
            <w:pPr>
              <w:rPr>
                <w:rFonts w:ascii="Calibri" w:eastAsia="Calibri" w:hAnsi="Calibri" w:cs="Calibri"/>
              </w:rPr>
            </w:pPr>
            <w:r w:rsidRPr="38DD2D8E">
              <w:rPr>
                <w:rFonts w:ascii="Calibri" w:eastAsia="Calibri" w:hAnsi="Calibri" w:cs="Calibri"/>
                <w:b/>
                <w:bCs/>
              </w:rPr>
              <w:t>F5</w:t>
            </w:r>
            <w:r w:rsidRPr="38DD2D8E">
              <w:rPr>
                <w:rFonts w:ascii="Calibri" w:eastAsia="Calibri" w:hAnsi="Calibri" w:cs="Calibri"/>
              </w:rPr>
              <w:t xml:space="preserve"> est une technologie utilisée pour répartir le trafic sur plusieurs serveurs afin d'améliorer les performances et la fiabilité des applications web. F5 permet aux applications web de s'adapter automatiquement aux niveaux de charge variables et de fournir une haute disponibilité. F5 est une solution très efficace pour gérer des charges de travail complexes et des environnements de réseau dynamiques.</w:t>
            </w:r>
          </w:p>
          <w:p w14:paraId="386F6EDD" w14:textId="77777777" w:rsidR="00885B64" w:rsidRDefault="00885B64" w:rsidP="002E46FA">
            <w:pPr>
              <w:rPr>
                <w:rFonts w:ascii="Calibri" w:eastAsia="Calibri" w:hAnsi="Calibri" w:cs="Calibri"/>
              </w:rPr>
            </w:pPr>
          </w:p>
          <w:p w14:paraId="25FCF458" w14:textId="294D9F37" w:rsidR="00885B64" w:rsidRDefault="00885B64" w:rsidP="002E46FA">
            <w:pPr>
              <w:rPr>
                <w:rFonts w:ascii="Calibri" w:eastAsia="Calibri" w:hAnsi="Calibri" w:cs="Calibri"/>
              </w:rPr>
            </w:pPr>
            <w:commentRangeStart w:id="138"/>
            <w:del w:id="139" w:author="Yassine MESBAH" w:date="2023-06-21T23:36:00Z">
              <w:r w:rsidRPr="38DD2D8E" w:rsidDel="00F66314">
                <w:rPr>
                  <w:rFonts w:ascii="Calibri" w:eastAsia="Calibri" w:hAnsi="Calibri" w:cs="Calibri"/>
                </w:rPr>
                <w:delText>A</w:delText>
              </w:r>
            </w:del>
            <w:commentRangeEnd w:id="138"/>
            <w:r w:rsidR="00F66314">
              <w:commentReference w:id="138"/>
            </w:r>
            <w:del w:id="140" w:author="BAUDIN Alize" w:date="2023-06-22T12:32:00Z">
              <w:r w:rsidRPr="38DD2D8E" w:rsidDel="00F66314">
                <w:rPr>
                  <w:rFonts w:ascii="Calibri" w:eastAsia="Calibri" w:hAnsi="Calibri" w:cs="Calibri"/>
                </w:rPr>
                <w:delText xml:space="preserve"> la</w:delText>
              </w:r>
            </w:del>
            <w:ins w:id="141" w:author="BAUDIN Alize" w:date="2023-06-22T12:32:00Z">
              <w:r w:rsidR="49B1551B" w:rsidRPr="2094D28D">
                <w:rPr>
                  <w:rFonts w:ascii="Calibri" w:eastAsia="Calibri" w:hAnsi="Calibri" w:cs="Calibri"/>
                </w:rPr>
                <w:t>Chez</w:t>
              </w:r>
            </w:ins>
            <w:del w:id="142" w:author="Yassine MESBAH" w:date="2023-06-21T23:36:00Z">
              <w:r w:rsidRPr="38DD2D8E" w:rsidDel="00F66314">
                <w:rPr>
                  <w:rFonts w:ascii="Calibri" w:eastAsia="Calibri" w:hAnsi="Calibri" w:cs="Calibri"/>
                </w:rPr>
                <w:delText xml:space="preserve"> </w:delText>
              </w:r>
            </w:del>
            <w:r w:rsidRPr="38DD2D8E">
              <w:rPr>
                <w:rFonts w:ascii="Calibri" w:eastAsia="Calibri" w:hAnsi="Calibri" w:cs="Calibri"/>
              </w:rPr>
              <w:t xml:space="preserve">BP²I nous utilisons spécifiquement </w:t>
            </w:r>
            <w:hyperlink r:id="rId21">
              <w:r w:rsidRPr="38DD2D8E">
                <w:rPr>
                  <w:rStyle w:val="Lienhypertexte"/>
                  <w:rFonts w:ascii="Calibri" w:eastAsia="Calibri" w:hAnsi="Calibri" w:cs="Calibri"/>
                </w:rPr>
                <w:t>F5 BIG-IP</w:t>
              </w:r>
            </w:hyperlink>
            <w:r w:rsidRPr="38DD2D8E">
              <w:rPr>
                <w:rFonts w:ascii="Calibri" w:eastAsia="Calibri" w:hAnsi="Calibri" w:cs="Calibri"/>
              </w:rPr>
              <w:t>. Ce n’est pas le service cloud que nous utilisons, mais bien la fonctionnalité serveur ou composante principale entre les entités du Datacenter (personne-machine, machine-machine).</w:t>
            </w:r>
          </w:p>
          <w:p w14:paraId="7436A88F" w14:textId="77777777" w:rsidR="00885B64" w:rsidRDefault="00885B64" w:rsidP="002E46FA">
            <w:r>
              <w:t xml:space="preserve">Dans mon service, service transverse, nous utilisons essentiellement “BIG-IP application </w:t>
            </w:r>
            <w:proofErr w:type="spellStart"/>
            <w:r>
              <w:t>delivery</w:t>
            </w:r>
            <w:proofErr w:type="spellEnd"/>
            <w:r>
              <w:t>”.  Cela permet de l’automatisation du travail à la chaîne d’outils entre équipement (comme la “</w:t>
            </w:r>
            <w:proofErr w:type="spellStart"/>
            <w:r>
              <w:t>ping</w:t>
            </w:r>
            <w:proofErr w:type="spellEnd"/>
            <w:r>
              <w:t xml:space="preserve">”), un container pour le </w:t>
            </w:r>
            <w:proofErr w:type="spellStart"/>
            <w:r>
              <w:t>load-balancing</w:t>
            </w:r>
            <w:proofErr w:type="spellEnd"/>
            <w:r>
              <w:t xml:space="preserve">, ou encore fournissant un DNS (“domaine main system”) associé à un “local </w:t>
            </w:r>
            <w:proofErr w:type="spellStart"/>
            <w:r>
              <w:t>traffic</w:t>
            </w:r>
            <w:proofErr w:type="spellEnd"/>
            <w:r>
              <w:t xml:space="preserve"> manager” qui permet de facilité les échanges entre le </w:t>
            </w:r>
            <w:proofErr w:type="spellStart"/>
            <w:r>
              <w:t>datacenter</w:t>
            </w:r>
            <w:proofErr w:type="spellEnd"/>
            <w:r>
              <w:t xml:space="preserve"> situé à Marne-Nord, Marne-</w:t>
            </w:r>
            <w:proofErr w:type="spellStart"/>
            <w:r>
              <w:t>Sub</w:t>
            </w:r>
            <w:proofErr w:type="spellEnd"/>
            <w:r>
              <w:t xml:space="preserve">, Belgique et Italie. </w:t>
            </w:r>
          </w:p>
          <w:p w14:paraId="6FED78EC" w14:textId="77777777" w:rsidR="00885B64" w:rsidRDefault="00885B64" w:rsidP="002E46FA">
            <w:r>
              <w:t xml:space="preserve">Tout est configurer sous un noyaux linux comme nous le verrons plus tard, mais par la </w:t>
            </w:r>
            <w:proofErr w:type="spellStart"/>
            <w:r>
              <w:t>scalabilité</w:t>
            </w:r>
            <w:proofErr w:type="spellEnd"/>
            <w:r>
              <w:t xml:space="preserve"> offerte la </w:t>
            </w:r>
            <w:proofErr w:type="spellStart"/>
            <w:r>
              <w:t>scalabilité</w:t>
            </w:r>
            <w:proofErr w:type="spellEnd"/>
            <w:r>
              <w:t xml:space="preserve"> de la technologie F5, on peut user aussi des commande Windows.</w:t>
            </w:r>
          </w:p>
          <w:p w14:paraId="0444E30F" w14:textId="77777777" w:rsidR="00885B64" w:rsidRDefault="00885B64" w:rsidP="002E46FA">
            <w:pPr>
              <w:rPr>
                <w:rFonts w:ascii="Calibri" w:eastAsia="Calibri" w:hAnsi="Calibri" w:cs="Calibri"/>
              </w:rPr>
            </w:pPr>
          </w:p>
        </w:tc>
      </w:tr>
    </w:tbl>
    <w:p w14:paraId="3A4E79BC" w14:textId="77777777" w:rsidR="00885B64" w:rsidRDefault="00885B64" w:rsidP="00885B64">
      <w:pPr>
        <w:rPr>
          <w:rFonts w:ascii="Calibri" w:eastAsia="Calibri" w:hAnsi="Calibri" w:cs="Calibri"/>
        </w:rPr>
      </w:pP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220"/>
        <w:gridCol w:w="5235"/>
      </w:tblGrid>
      <w:tr w:rsidR="00885B64" w14:paraId="440B28AB" w14:textId="77777777" w:rsidTr="002E46FA">
        <w:trPr>
          <w:trHeight w:val="4380"/>
        </w:trPr>
        <w:tc>
          <w:tcPr>
            <w:tcW w:w="5220" w:type="dxa"/>
            <w:vAlign w:val="center"/>
          </w:tcPr>
          <w:p w14:paraId="770B1474" w14:textId="77777777" w:rsidR="00885B64" w:rsidRDefault="00885B64" w:rsidP="002E46FA">
            <w:pPr>
              <w:jc w:val="center"/>
            </w:pPr>
            <w:r>
              <w:rPr>
                <w:noProof/>
                <w:lang w:eastAsia="fr-FR"/>
              </w:rPr>
              <w:drawing>
                <wp:inline distT="0" distB="0" distL="0" distR="0" wp14:anchorId="325A01C3" wp14:editId="420253CE">
                  <wp:extent cx="3171825" cy="1895475"/>
                  <wp:effectExtent l="0" t="0" r="0" b="0"/>
                  <wp:docPr id="1143198779" name="Image 11431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inline>
              </w:drawing>
            </w:r>
          </w:p>
          <w:p w14:paraId="6FA10014" w14:textId="38A91F65" w:rsidR="001714F7" w:rsidRDefault="001714F7" w:rsidP="002E46FA">
            <w:pPr>
              <w:jc w:val="center"/>
            </w:pPr>
            <w:r w:rsidRPr="38DD2D8E">
              <w:rPr>
                <w:b/>
                <w:bCs/>
                <w:sz w:val="18"/>
                <w:szCs w:val="18"/>
              </w:rPr>
              <w:t>Figure</w:t>
            </w:r>
            <w:r w:rsidRPr="00A30C4F">
              <w:rPr>
                <w:b/>
                <w:bCs/>
                <w:sz w:val="18"/>
                <w:szCs w:val="18"/>
              </w:rPr>
              <w:t xml:space="preserve"> </w:t>
            </w:r>
            <w:r w:rsidRPr="001714F7">
              <w:rPr>
                <w:b/>
                <w:bCs/>
                <w:sz w:val="18"/>
                <w:szCs w:val="18"/>
              </w:rPr>
              <w:t>IV.a-5</w:t>
            </w:r>
            <w:r w:rsidRPr="38DD2D8E">
              <w:rPr>
                <w:b/>
                <w:bCs/>
                <w:sz w:val="18"/>
                <w:szCs w:val="18"/>
              </w:rPr>
              <w:t xml:space="preserve">. </w:t>
            </w:r>
            <w:r w:rsidRPr="38DD2D8E">
              <w:rPr>
                <w:b/>
                <w:bCs/>
                <w:i/>
                <w:iCs/>
                <w:sz w:val="18"/>
                <w:szCs w:val="18"/>
                <w:u w:val="single"/>
              </w:rPr>
              <w:t>Exemple d’utilisation d</w:t>
            </w:r>
            <w:r>
              <w:rPr>
                <w:b/>
                <w:bCs/>
                <w:i/>
                <w:iCs/>
                <w:sz w:val="18"/>
                <w:szCs w:val="18"/>
                <w:u w:val="single"/>
              </w:rPr>
              <w:t>u protocole SSH en générale</w:t>
            </w:r>
          </w:p>
        </w:tc>
        <w:tc>
          <w:tcPr>
            <w:tcW w:w="5235" w:type="dxa"/>
          </w:tcPr>
          <w:p w14:paraId="0E8CF6DB" w14:textId="7F5AE85D" w:rsidR="00885B64" w:rsidRDefault="00885B64" w:rsidP="002E46FA">
            <w:pPr>
              <w:rPr>
                <w:rFonts w:ascii="Calibri" w:eastAsia="Calibri" w:hAnsi="Calibri" w:cs="Calibri"/>
              </w:rPr>
            </w:pPr>
            <w:r w:rsidRPr="38DD2D8E">
              <w:rPr>
                <w:rFonts w:ascii="Calibri" w:eastAsia="Calibri" w:hAnsi="Calibri" w:cs="Calibri"/>
                <w:b/>
                <w:bCs/>
              </w:rPr>
              <w:t>SSH</w:t>
            </w:r>
            <w:r w:rsidRPr="38DD2D8E">
              <w:rPr>
                <w:rFonts w:ascii="Calibri" w:eastAsia="Calibri" w:hAnsi="Calibri" w:cs="Calibri"/>
              </w:rPr>
              <w:t xml:space="preserve"> (Secure Shell) est un protocole de réseau qui permet aux utilisateurs d'accéder à un ordinateur à distance en toute sécurité. Il permet aux utilisateurs d'effectuer des opérations telles que l'accès à des fichiers, le transfert de fichiers, l'exécution de commandes et la configuration de réseaux. Il est généralement utilisé par les techniciens et ingénieurs pour se connecter à leurs serveurs à distance et exécuter des commandes </w:t>
            </w:r>
            <w:del w:id="143" w:author="Yassine MESBAH" w:date="2023-06-21T23:38:00Z">
              <w:r w:rsidRPr="38DD2D8E" w:rsidDel="00E8140C">
                <w:rPr>
                  <w:rFonts w:ascii="Calibri" w:eastAsia="Calibri" w:hAnsi="Calibri" w:cs="Calibri"/>
                </w:rPr>
                <w:delText xml:space="preserve">qui ne peuvent </w:delText>
              </w:r>
              <w:commentRangeStart w:id="144"/>
              <w:r w:rsidRPr="38DD2D8E" w:rsidDel="00E8140C">
                <w:rPr>
                  <w:rFonts w:ascii="Calibri" w:eastAsia="Calibri" w:hAnsi="Calibri" w:cs="Calibri"/>
                </w:rPr>
                <w:delText>pas</w:delText>
              </w:r>
            </w:del>
            <w:commentRangeEnd w:id="144"/>
            <w:r w:rsidR="00E8140C">
              <w:rPr>
                <w:rStyle w:val="Marquedecommentaire"/>
              </w:rPr>
              <w:commentReference w:id="144"/>
            </w:r>
            <w:del w:id="145" w:author="Yassine MESBAH" w:date="2023-06-21T23:38:00Z">
              <w:r w:rsidRPr="38DD2D8E" w:rsidDel="00E8140C">
                <w:rPr>
                  <w:rFonts w:ascii="Calibri" w:eastAsia="Calibri" w:hAnsi="Calibri" w:cs="Calibri"/>
                </w:rPr>
                <w:delText xml:space="preserve"> être exécutées à distance via d'autres méthodes</w:delText>
              </w:r>
            </w:del>
            <w:r w:rsidRPr="38DD2D8E">
              <w:rPr>
                <w:rFonts w:ascii="Calibri" w:eastAsia="Calibri" w:hAnsi="Calibri" w:cs="Calibri"/>
              </w:rPr>
              <w:t>. SSH est considéré comme l'un des protocoles les plus sûrs et est principalement utilisé pour garantir l'intégrité et la confidentialité des données lors de la connexion à des serveurs distants</w:t>
            </w:r>
          </w:p>
          <w:p w14:paraId="50E6DF23" w14:textId="77777777" w:rsidR="00885B64" w:rsidRDefault="00885B64" w:rsidP="002E46FA">
            <w:pPr>
              <w:rPr>
                <w:rFonts w:ascii="Calibri" w:eastAsia="Calibri" w:hAnsi="Calibri" w:cs="Calibri"/>
              </w:rPr>
            </w:pPr>
          </w:p>
        </w:tc>
      </w:tr>
    </w:tbl>
    <w:p w14:paraId="7B23F19F" w14:textId="77777777" w:rsidR="00885B64" w:rsidRDefault="00885B64" w:rsidP="00885B64">
      <w:pPr>
        <w:rPr>
          <w:rFonts w:ascii="Calibri" w:eastAsia="Calibri" w:hAnsi="Calibri" w:cs="Calibri"/>
        </w:rPr>
      </w:pP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85"/>
        <w:gridCol w:w="5070"/>
      </w:tblGrid>
      <w:tr w:rsidR="00885B64" w14:paraId="362F2934" w14:textId="77777777" w:rsidTr="002E46FA">
        <w:trPr>
          <w:trHeight w:val="3510"/>
        </w:trPr>
        <w:tc>
          <w:tcPr>
            <w:tcW w:w="5385" w:type="dxa"/>
            <w:vAlign w:val="center"/>
          </w:tcPr>
          <w:p w14:paraId="136ECC74" w14:textId="77777777" w:rsidR="00885B64" w:rsidRDefault="00885B64" w:rsidP="002E46FA">
            <w:pPr>
              <w:jc w:val="center"/>
            </w:pPr>
            <w:r>
              <w:rPr>
                <w:noProof/>
                <w:lang w:eastAsia="fr-FR"/>
              </w:rPr>
              <w:lastRenderedPageBreak/>
              <w:drawing>
                <wp:inline distT="0" distB="0" distL="0" distR="0" wp14:anchorId="6E55E7FD" wp14:editId="70B1D329">
                  <wp:extent cx="3171825" cy="2085975"/>
                  <wp:effectExtent l="0" t="0" r="0" b="0"/>
                  <wp:docPr id="1131031875" name="Image 113103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71825" cy="2085975"/>
                          </a:xfrm>
                          <a:prstGeom prst="rect">
                            <a:avLst/>
                          </a:prstGeom>
                        </pic:spPr>
                      </pic:pic>
                    </a:graphicData>
                  </a:graphic>
                </wp:inline>
              </w:drawing>
            </w:r>
          </w:p>
          <w:p w14:paraId="2CF9683C" w14:textId="7AAD5005" w:rsidR="001714F7" w:rsidRDefault="001714F7" w:rsidP="002E46FA">
            <w:pPr>
              <w:jc w:val="center"/>
            </w:pPr>
            <w:r w:rsidRPr="38DD2D8E">
              <w:rPr>
                <w:b/>
                <w:bCs/>
                <w:sz w:val="18"/>
                <w:szCs w:val="18"/>
              </w:rPr>
              <w:t>Figure</w:t>
            </w:r>
            <w:r w:rsidRPr="00A30C4F">
              <w:rPr>
                <w:b/>
                <w:bCs/>
                <w:sz w:val="18"/>
                <w:szCs w:val="18"/>
              </w:rPr>
              <w:t xml:space="preserve"> </w:t>
            </w:r>
            <w:r w:rsidRPr="001714F7">
              <w:rPr>
                <w:b/>
                <w:bCs/>
                <w:sz w:val="18"/>
                <w:szCs w:val="18"/>
              </w:rPr>
              <w:t>IV.a-6</w:t>
            </w:r>
            <w:r w:rsidRPr="38DD2D8E">
              <w:rPr>
                <w:b/>
                <w:bCs/>
                <w:sz w:val="18"/>
                <w:szCs w:val="18"/>
              </w:rPr>
              <w:t xml:space="preserve">. </w:t>
            </w:r>
            <w:r w:rsidR="006759A1">
              <w:rPr>
                <w:b/>
                <w:bCs/>
                <w:i/>
                <w:iCs/>
                <w:sz w:val="18"/>
                <w:szCs w:val="18"/>
                <w:u w:val="single"/>
              </w:rPr>
              <w:t>Présentation</w:t>
            </w:r>
            <w:r>
              <w:rPr>
                <w:b/>
                <w:bCs/>
                <w:i/>
                <w:iCs/>
                <w:sz w:val="18"/>
                <w:szCs w:val="18"/>
                <w:u w:val="single"/>
              </w:rPr>
              <w:t xml:space="preserve"> de l’in</w:t>
            </w:r>
            <w:r w:rsidR="006759A1">
              <w:rPr>
                <w:b/>
                <w:bCs/>
                <w:i/>
                <w:iCs/>
                <w:sz w:val="18"/>
                <w:szCs w:val="18"/>
                <w:u w:val="single"/>
              </w:rPr>
              <w:t>vité de commande usuelle</w:t>
            </w:r>
            <w:r w:rsidRPr="38DD2D8E">
              <w:rPr>
                <w:i/>
                <w:iCs/>
                <w:sz w:val="20"/>
                <w:szCs w:val="20"/>
                <w:u w:val="single"/>
              </w:rPr>
              <w:t>.</w:t>
            </w:r>
          </w:p>
        </w:tc>
        <w:tc>
          <w:tcPr>
            <w:tcW w:w="5070" w:type="dxa"/>
          </w:tcPr>
          <w:p w14:paraId="772088DB" w14:textId="77777777" w:rsidR="00885B64" w:rsidRDefault="00885B64" w:rsidP="002E46FA">
            <w:pPr>
              <w:rPr>
                <w:rFonts w:ascii="Calibri" w:eastAsia="Calibri" w:hAnsi="Calibri" w:cs="Calibri"/>
              </w:rPr>
            </w:pPr>
            <w:proofErr w:type="spellStart"/>
            <w:r w:rsidRPr="6A7B631B">
              <w:rPr>
                <w:rFonts w:ascii="Calibri" w:eastAsia="Calibri" w:hAnsi="Calibri" w:cs="Calibri"/>
                <w:b/>
                <w:bCs/>
              </w:rPr>
              <w:t>mRemoteMG</w:t>
            </w:r>
            <w:proofErr w:type="spellEnd"/>
            <w:r w:rsidRPr="6A7B631B">
              <w:rPr>
                <w:rFonts w:ascii="Calibri" w:eastAsia="Calibri" w:hAnsi="Calibri" w:cs="Calibri"/>
                <w:b/>
                <w:bCs/>
              </w:rPr>
              <w:t xml:space="preserve"> </w:t>
            </w:r>
            <w:r w:rsidRPr="6A7B631B">
              <w:rPr>
                <w:rFonts w:ascii="Calibri" w:eastAsia="Calibri" w:hAnsi="Calibri" w:cs="Calibri"/>
              </w:rPr>
              <w:t xml:space="preserve">est un logiciel open source gratuit qui permet de gérer de manière centralisée l'accès à distance à des serveurs et des ordinateurs distants. Il fournit une interface graphique conviviale pour contrôler et organiser les connexions réseau, y compris les connexions VPN, Terminal Server, et SSH. Il prend également en charge plusieurs types de protocoles, y compris RDP, VNC, SSH et Telnet. </w:t>
            </w:r>
            <w:proofErr w:type="spellStart"/>
            <w:r w:rsidRPr="6A7B631B">
              <w:rPr>
                <w:rFonts w:ascii="Calibri" w:eastAsia="Calibri" w:hAnsi="Calibri" w:cs="Calibri"/>
              </w:rPr>
              <w:t>mRemoteMG</w:t>
            </w:r>
            <w:proofErr w:type="spellEnd"/>
            <w:r w:rsidRPr="6A7B631B">
              <w:rPr>
                <w:rFonts w:ascii="Calibri" w:eastAsia="Calibri" w:hAnsi="Calibri" w:cs="Calibri"/>
              </w:rPr>
              <w:t xml:space="preserve"> est très apprécié pour sa prise en charge des connexions multiples, ainsi que pour sa capacité à organiser et gérer des connexions réseau à partir d'une seule et même fenêtre.</w:t>
            </w:r>
          </w:p>
        </w:tc>
      </w:tr>
    </w:tbl>
    <w:p w14:paraId="4A4C7C3E" w14:textId="77777777" w:rsidR="00885B64" w:rsidRDefault="00885B64" w:rsidP="00885B64">
      <w:pPr>
        <w:rPr>
          <w:rFonts w:ascii="Calibri" w:eastAsia="Calibri" w:hAnsi="Calibri" w:cs="Calibri"/>
        </w:rPr>
      </w:pPr>
    </w:p>
    <w:p w14:paraId="734733E2" w14:textId="77777777" w:rsidR="00885B64" w:rsidRDefault="00885B64" w:rsidP="00885B64">
      <w:pPr>
        <w:rPr>
          <w:rFonts w:ascii="Calibri" w:eastAsia="Calibri" w:hAnsi="Calibri" w:cs="Calibri"/>
        </w:rPr>
      </w:pPr>
      <w:r w:rsidRPr="6A7B631B">
        <w:rPr>
          <w:rFonts w:ascii="Calibri" w:eastAsia="Calibri" w:hAnsi="Calibri" w:cs="Calibri"/>
        </w:rPr>
        <w:t xml:space="preserve">Ainsi on peut considérer que les networks architectures ont considérablement évolué au cours des dernières années, offrant une variété de fonctionnalités et de technologies pour aider les organisations à atteindre leurs objectifs. Les réseaux informatiques sont essentiels pour la communication et le partage des informations, et leur importance ne fera qu'augmenter à mesure que la technologie de l'information continue de se développer. En tant que </w:t>
      </w:r>
      <w:proofErr w:type="spellStart"/>
      <w:r w:rsidRPr="6A7B631B">
        <w:rPr>
          <w:rFonts w:ascii="Calibri" w:eastAsia="Calibri" w:hAnsi="Calibri" w:cs="Calibri"/>
        </w:rPr>
        <w:t>miagiste</w:t>
      </w:r>
      <w:proofErr w:type="spellEnd"/>
      <w:r w:rsidRPr="6A7B631B">
        <w:rPr>
          <w:rFonts w:ascii="Calibri" w:eastAsia="Calibri" w:hAnsi="Calibri" w:cs="Calibri"/>
        </w:rPr>
        <w:t xml:space="preserve"> de Dauphine, je recommanderais aux entreprises et aux organisations de prendre en compte l'importance de la sécurité des réseaux informatiques et de veiller à ce que leurs systèmes répondent aux exigences et aux normes les plus récentes.</w:t>
      </w:r>
    </w:p>
    <w:p w14:paraId="76E14A59" w14:textId="77777777" w:rsidR="00FE4CEA" w:rsidRDefault="00FE4CEA" w:rsidP="008750F9">
      <w:pPr>
        <w:rPr>
          <w:rFonts w:ascii="Calibri" w:eastAsia="Calibri" w:hAnsi="Calibri" w:cs="Calibri"/>
        </w:rPr>
      </w:pPr>
    </w:p>
    <w:p w14:paraId="44AA376D" w14:textId="0C1CA8D3" w:rsidR="0CA2CC57" w:rsidRDefault="0CA2CC57" w:rsidP="2A053FD8">
      <w:pPr>
        <w:pStyle w:val="Titre2"/>
      </w:pPr>
      <w:bookmarkStart w:id="146" w:name="_Toc136875594"/>
      <w:r>
        <w:t>b. Implication des scripts dans un Data Center</w:t>
      </w:r>
      <w:bookmarkEnd w:id="146"/>
    </w:p>
    <w:p w14:paraId="3A668F43" w14:textId="77777777" w:rsidR="00FE4CEA" w:rsidRDefault="00FE4CEA" w:rsidP="00926759">
      <w:pPr>
        <w:rPr>
          <w:rFonts w:ascii="Calibri" w:eastAsia="Calibri" w:hAnsi="Calibri" w:cs="Calibri"/>
        </w:rPr>
      </w:pPr>
    </w:p>
    <w:p w14:paraId="364BF62C" w14:textId="77777777" w:rsidR="00B860D1" w:rsidRDefault="00B860D1" w:rsidP="00B860D1">
      <w:r w:rsidRPr="6A7B631B">
        <w:rPr>
          <w:rFonts w:ascii="Calibri" w:eastAsia="Calibri" w:hAnsi="Calibri" w:cs="Calibri"/>
        </w:rPr>
        <w:t xml:space="preserve">Les scripts sont essentiels dans un data center car ils permettent de faciliter et d'automatiser les tâches de maintenance et de gestion. Les scripts peuvent être utilisés pour définir des processus, surveiller les performances et tester les systèmes. En outre, ils peuvent être utilisés pour effectuer des tâches répétitives et toujours réussir, ce qui est particulièrement utile pour les grands data </w:t>
      </w:r>
      <w:proofErr w:type="spellStart"/>
      <w:r w:rsidRPr="6A7B631B">
        <w:rPr>
          <w:rFonts w:ascii="Calibri" w:eastAsia="Calibri" w:hAnsi="Calibri" w:cs="Calibri"/>
        </w:rPr>
        <w:t>centers</w:t>
      </w:r>
      <w:proofErr w:type="spellEnd"/>
      <w:r w:rsidRPr="6A7B631B">
        <w:rPr>
          <w:rFonts w:ascii="Calibri" w:eastAsia="Calibri" w:hAnsi="Calibri" w:cs="Calibri"/>
        </w:rPr>
        <w:t>. Les scripts peuvent également être utilisés pour optimiser les performances du système et réduire les coûts en éliminant le besoin de personnel supplémentaire.</w:t>
      </w:r>
    </w:p>
    <w:p w14:paraId="1B2FB779" w14:textId="77777777" w:rsidR="00B860D1" w:rsidRDefault="00B860D1" w:rsidP="00B860D1">
      <w:r w:rsidRPr="6A7B631B">
        <w:rPr>
          <w:rFonts w:ascii="Calibri" w:eastAsia="Calibri" w:hAnsi="Calibri" w:cs="Calibri"/>
        </w:rPr>
        <w:t>Exemple : Un script de sauvegarde.</w:t>
      </w:r>
    </w:p>
    <w:p w14:paraId="109E6D5C" w14:textId="77777777" w:rsidR="00B860D1" w:rsidRDefault="00B860D1" w:rsidP="00B860D1">
      <w:r w:rsidRPr="6A7B631B">
        <w:rPr>
          <w:rFonts w:ascii="Calibri" w:eastAsia="Calibri" w:hAnsi="Calibri" w:cs="Calibri"/>
        </w:rPr>
        <w:t xml:space="preserve">Description : </w:t>
      </w:r>
    </w:p>
    <w:p w14:paraId="28D61214" w14:textId="77777777" w:rsidR="00B860D1" w:rsidRDefault="00B860D1" w:rsidP="00B860D1">
      <w:r w:rsidRPr="6A7B631B">
        <w:rPr>
          <w:rFonts w:ascii="Calibri" w:eastAsia="Calibri" w:hAnsi="Calibri" w:cs="Calibri"/>
        </w:rPr>
        <w:t>Ce script effectue une sauvegarde complète de l'ensemble des fichiers et dossiers d'un système informatique et les enregistre sur un autre disque dur ou sur un autre type de support de stockage. Il comprend généralement deux étapes principales : la sauvegarde et la restauration. La sauvegarde consiste à copier les données dans un système séparé. Les données sont généralement stockées sur des serveurs distants, sur des disques durs externes, dans des systèmes de sauvegarde en ligne ou sur des supports de stockage amovibles. Les données peuvent être compressées et cryptées pour une plus grande sécurité. Le script de sauvegarde est conçu pour automatiser le processus, ce qui permet aux administrateurs de réduire le temps et les efforts consacrés à la sauvegarde des données.</w:t>
      </w:r>
    </w:p>
    <w:p w14:paraId="378050D3" w14:textId="77777777" w:rsidR="00B860D1" w:rsidRDefault="00B860D1" w:rsidP="00B860D1">
      <w:pPr>
        <w:rPr>
          <w:rFonts w:ascii="Calibri" w:eastAsia="Calibri" w:hAnsi="Calibri" w:cs="Calibri"/>
        </w:rPr>
      </w:pPr>
      <w:r w:rsidRPr="6A7B631B">
        <w:rPr>
          <w:rFonts w:ascii="Calibri" w:eastAsia="Calibri" w:hAnsi="Calibri" w:cs="Calibri"/>
        </w:rPr>
        <w:t xml:space="preserve">Explication technique : </w:t>
      </w:r>
    </w:p>
    <w:p w14:paraId="50A97409" w14:textId="77777777" w:rsidR="00B860D1" w:rsidRDefault="00B860D1" w:rsidP="00B860D1">
      <w:r w:rsidRPr="6A7B631B">
        <w:rPr>
          <w:rFonts w:ascii="Calibri" w:eastAsia="Calibri" w:hAnsi="Calibri" w:cs="Calibri"/>
        </w:rPr>
        <w:t xml:space="preserve">Tout d'abord, il est nécessaire de vérifier le bon fonctionnement du système de sauvegarde et de s'assurer qu'il est à jour. Un script de sauvegarde peut être exécuté manuellement ou automatiquement, selon les préférences de l'administrateur. Après cela, le script de sauvegarde doit être déployé sur le système de sauvegarde. Une fois le processus de déploiement terminé, le script de sauvegarde peut être exécuté. Une fois le script de sauvegarde exécuté, le système de sauvegarde peut commencer à analyser et à archiver les données. Il est important de </w:t>
      </w:r>
      <w:r w:rsidRPr="6A7B631B">
        <w:rPr>
          <w:rFonts w:ascii="Calibri" w:eastAsia="Calibri" w:hAnsi="Calibri" w:cs="Calibri"/>
        </w:rPr>
        <w:lastRenderedPageBreak/>
        <w:t>s'assurer que toutes les données sont correctement archivées et de vérifier régulièrement le bon fonctionnement du système de sauvegarde.</w:t>
      </w:r>
    </w:p>
    <w:p w14:paraId="0FD55EC1" w14:textId="77777777" w:rsidR="00B860D1" w:rsidRDefault="00B860D1" w:rsidP="00B860D1">
      <w:pPr>
        <w:rPr>
          <w:rFonts w:ascii="Calibri" w:eastAsia="Calibri" w:hAnsi="Calibri" w:cs="Calibri"/>
        </w:rPr>
      </w:pPr>
      <w:r w:rsidRPr="6A7B631B">
        <w:rPr>
          <w:rFonts w:ascii="Calibri" w:eastAsia="Calibri" w:hAnsi="Calibri" w:cs="Calibri"/>
        </w:rPr>
        <w:t xml:space="preserve">Le script commence par initialiser un compteur qui indiquera le nombre de fichiers et de dossiers sauvegardés. Ensuite, le script parcourt le système à l'aide d'une boucle for, cherchant les fichiers et les dossiers. Pour chaque fichier et dossier trouvé, le script copie le fichier ou le dossier sur le disque ou le support de stockage spécifié. Une fois la copie terminée, le compteur est incrémenté pour refléter le nombre de fichiers et de dossiers sauvegardés. Une fois que le script a parcouru l'ensemble du système et des composantes, le script restaure les fichiers fichier à l’aide d’une boucle for et d’une incrémentation qui permet de de vérifier si tous les fichiers sont restaurés. </w:t>
      </w:r>
    </w:p>
    <w:p w14:paraId="07A0D1A8" w14:textId="77777777" w:rsidR="00B860D1" w:rsidRDefault="00B860D1" w:rsidP="00B860D1">
      <w:pPr>
        <w:rPr>
          <w:rFonts w:ascii="Calibri" w:eastAsia="Calibri" w:hAnsi="Calibri" w:cs="Calibri"/>
        </w:rPr>
      </w:pPr>
      <w:r w:rsidRPr="6A7B631B">
        <w:rPr>
          <w:rFonts w:ascii="Calibri" w:eastAsia="Calibri" w:hAnsi="Calibri" w:cs="Calibri"/>
        </w:rPr>
        <w:t xml:space="preserve">Plus précisément, le script de sauvegarde dans un data center consiste à créer des copies de sauvegarde des données d'un serveur ou d'un réseau. Le script est exécuté par un administrateur réseau ou un utilisateur autorisé. Le processus commence par identifier les fichiers qui doivent être sauvegardés et leur emplacement. Ensuite, le script définit les méthodes de sauvegarde et les heures auxquelles la sauvegarde sera automatisée. Une fois que les fichiers sont identifiés et les paramètres sont définis, le script commence le processus de sauvegarde. Le script définit d'abord le type de sauvegarde à utiliser : une sauvegarde complète ou incrémentielle. </w:t>
      </w:r>
    </w:p>
    <w:p w14:paraId="3F97CEB5" w14:textId="77777777" w:rsidR="00B860D1" w:rsidRDefault="00B860D1" w:rsidP="00B860D1">
      <w:pPr>
        <w:rPr>
          <w:rFonts w:ascii="Calibri" w:eastAsia="Calibri" w:hAnsi="Calibri" w:cs="Calibri"/>
        </w:rPr>
      </w:pPr>
      <w:r w:rsidRPr="6A7B631B">
        <w:rPr>
          <w:rFonts w:ascii="Calibri" w:eastAsia="Calibri" w:hAnsi="Calibri" w:cs="Calibri"/>
        </w:rPr>
        <w:t xml:space="preserve">Dans le cas d'une sauvegarde complète, le script copie tous les fichiers à sauvegarder sur un stockage externe. </w:t>
      </w:r>
    </w:p>
    <w:p w14:paraId="3DE1C3D4" w14:textId="77777777" w:rsidR="00B860D1" w:rsidRDefault="00B860D1" w:rsidP="00B860D1">
      <w:pPr>
        <w:rPr>
          <w:rFonts w:ascii="Calibri" w:eastAsia="Calibri" w:hAnsi="Calibri" w:cs="Calibri"/>
        </w:rPr>
      </w:pPr>
      <w:r w:rsidRPr="275713A1">
        <w:rPr>
          <w:rFonts w:ascii="Calibri" w:eastAsia="Calibri" w:hAnsi="Calibri" w:cs="Calibri"/>
        </w:rPr>
        <w:t>Dans le cas de la sauvegarde incrémentielle on sauvegarde uniquement les données qui ont été modifiées ou ajoutées depuis la dernière sauvegarde complète. Cela signifie qu'au lieu de sauvegarder l'ensemble des données du data center à chaque fois, seules les données modifiées sont sauvegardées. Cela permet de réaliser des sauvegardes plus rapides et avec moins d'espace disque, car seules les données nouvelles ou modifiées sont sauvegardées. Par exemple, la sauvegarde incrémentielle est particulièrement utile pour les environnements qui utilisent des données qui changent constamment, comme les systèmes de bases de données. En tant qu'ingénieur informatique, je m'assurerais que le système de sauvegarde incrémentielle est configuré correctement. Je vérifierais la taille et le nombre d'intervalles de sauvegarde pour m'assurer que les données sont sauvegardées suffisamment souvent pour récupérer toutes les données modifiées. Je déterminerai également s'il est nécessaire de configurer des sauvegardes complètes périodiques, et je définirais les critères de restauration pour m'assurer que les données peuvent être restaurées en cas de problème.</w:t>
      </w:r>
    </w:p>
    <w:p w14:paraId="19228033" w14:textId="77777777" w:rsidR="00B860D1" w:rsidRDefault="00B860D1" w:rsidP="00B860D1">
      <w:r w:rsidRPr="6A7B631B">
        <w:rPr>
          <w:rFonts w:ascii="Calibri" w:eastAsia="Calibri" w:hAnsi="Calibri" w:cs="Calibri"/>
        </w:rPr>
        <w:t>La restauration est le processus qui consiste à récupérer les données et répliquer correctement après une panne ou une interruption du système. Il est important de comprendre les étapes de la restauration du script de sauvegarde.</w:t>
      </w:r>
    </w:p>
    <w:p w14:paraId="65324EEC" w14:textId="5B9CD262" w:rsidR="00926759" w:rsidRDefault="00B860D1" w:rsidP="00B860D1">
      <w:pPr>
        <w:rPr>
          <w:rFonts w:ascii="Calibri" w:eastAsia="Calibri" w:hAnsi="Calibri" w:cs="Calibri"/>
        </w:rPr>
      </w:pPr>
      <w:r w:rsidRPr="6A7B631B">
        <w:rPr>
          <w:rFonts w:ascii="Calibri" w:eastAsia="Calibri" w:hAnsi="Calibri" w:cs="Calibri"/>
        </w:rPr>
        <w:t>C'est-à-dire une fois que les données sont correctement archivées, le script de sauvegarde peut être utilisé pour restaurer les données. Le script de restauration doit être exécuté et les données doivent être restaurées à l'état précédent. Une fois que le processus de restauration est terminé, le système est prêt à être utilisé à nouveau.</w:t>
      </w:r>
    </w:p>
    <w:p w14:paraId="6829F61F" w14:textId="77777777" w:rsidR="00B860D1" w:rsidRPr="00926759" w:rsidRDefault="00B860D1" w:rsidP="00B860D1"/>
    <w:p w14:paraId="4C5054E7" w14:textId="0D95FD98" w:rsidR="0CA2CC57" w:rsidRDefault="0CA2CC57" w:rsidP="2A053FD8">
      <w:pPr>
        <w:pStyle w:val="Titre2"/>
      </w:pPr>
      <w:bookmarkStart w:id="147" w:name="_Toc136875595"/>
      <w:r>
        <w:t>c.  Le script de l’</w:t>
      </w:r>
      <w:proofErr w:type="spellStart"/>
      <w:r>
        <w:t>uptime</w:t>
      </w:r>
      <w:bookmarkEnd w:id="147"/>
      <w:proofErr w:type="spellEnd"/>
    </w:p>
    <w:p w14:paraId="52F47D01" w14:textId="77777777" w:rsidR="00FE4CEA" w:rsidRDefault="00FE4CEA" w:rsidP="00282C60">
      <w:pPr>
        <w:rPr>
          <w:rFonts w:ascii="Calibri" w:eastAsia="Calibri" w:hAnsi="Calibri" w:cs="Calibri"/>
        </w:rPr>
      </w:pPr>
    </w:p>
    <w:p w14:paraId="2C9D7761" w14:textId="56DB307E" w:rsidR="006D7F53" w:rsidRDefault="006D7F53" w:rsidP="006D7F53">
      <w:pPr>
        <w:rPr>
          <w:rFonts w:ascii="Calibri" w:eastAsia="Calibri" w:hAnsi="Calibri" w:cs="Calibri"/>
        </w:rPr>
      </w:pPr>
      <w:r w:rsidRPr="38DD2D8E">
        <w:rPr>
          <w:rFonts w:ascii="Calibri" w:eastAsia="Calibri" w:hAnsi="Calibri" w:cs="Calibri"/>
        </w:rPr>
        <w:t>Tout d’abord revenons sur la notion d’</w:t>
      </w:r>
      <w:proofErr w:type="spellStart"/>
      <w:r w:rsidRPr="38DD2D8E">
        <w:rPr>
          <w:rFonts w:ascii="Calibri" w:eastAsia="Calibri" w:hAnsi="Calibri" w:cs="Calibri"/>
        </w:rPr>
        <w:t>uptime</w:t>
      </w:r>
      <w:proofErr w:type="spellEnd"/>
      <w:r w:rsidRPr="38DD2D8E">
        <w:rPr>
          <w:rFonts w:ascii="Calibri" w:eastAsia="Calibri" w:hAnsi="Calibri" w:cs="Calibri"/>
        </w:rPr>
        <w:t xml:space="preserve"> en informatique. </w:t>
      </w:r>
      <w:proofErr w:type="spellStart"/>
      <w:r w:rsidRPr="38DD2D8E">
        <w:rPr>
          <w:rFonts w:ascii="Calibri" w:eastAsia="Calibri" w:hAnsi="Calibri" w:cs="Calibri"/>
          <w:i/>
          <w:iCs/>
        </w:rPr>
        <w:t>Uptime</w:t>
      </w:r>
      <w:proofErr w:type="spellEnd"/>
      <w:r w:rsidRPr="38DD2D8E">
        <w:rPr>
          <w:rFonts w:ascii="Calibri" w:eastAsia="Calibri" w:hAnsi="Calibri" w:cs="Calibri"/>
          <w:i/>
          <w:iCs/>
        </w:rPr>
        <w:t xml:space="preserve"> </w:t>
      </w:r>
      <w:r w:rsidRPr="38DD2D8E">
        <w:rPr>
          <w:rFonts w:ascii="Calibri" w:eastAsia="Calibri" w:hAnsi="Calibri" w:cs="Calibri"/>
        </w:rPr>
        <w:t xml:space="preserve">est un terme informatique utilisé pour décrire la période pendant laquelle une machine, telle qu'un serveur, est fonctionnelle et disponible. Cela mesure la durée pendant laquelle un système est en état de fonctionnement sans interruption. </w:t>
      </w:r>
      <w:ins w:id="148" w:author="BAUDIN Alize" w:date="2023-06-22T11:57:00Z">
        <w:r w:rsidR="64BD320C" w:rsidRPr="2094D28D">
          <w:rPr>
            <w:rFonts w:ascii="Calibri" w:eastAsia="Calibri" w:hAnsi="Calibri" w:cs="Calibri"/>
          </w:rPr>
          <w:t>C’est un bon indicateur de robustesse et de stabilité d’un produit informatique</w:t>
        </w:r>
      </w:ins>
    </w:p>
    <w:p w14:paraId="2FF999F5" w14:textId="77777777" w:rsidR="006D7F53" w:rsidRDefault="006D7F53" w:rsidP="006D7F53">
      <w:pPr>
        <w:rPr>
          <w:rFonts w:ascii="Calibri" w:eastAsia="Calibri" w:hAnsi="Calibri" w:cs="Calibri"/>
        </w:rPr>
      </w:pPr>
      <w:r w:rsidRPr="38DD2D8E">
        <w:rPr>
          <w:rFonts w:ascii="Calibri" w:eastAsia="Calibri" w:hAnsi="Calibri" w:cs="Calibri"/>
        </w:rPr>
        <w:t>Par ailleurs, on sait aussi que la fiabilité d'un système dépend de plusieurs facteurs, telle que la qualité de la conception, les tests de validation, la maintenance régulière, la durabilité des composants, et la capacité à fonctionner de manière stable et cohérente dans les conditions d'utilisation prévues. En l’occurrence, les systèmes informatiques sont généralement conçus pour fonctionner sans interruption et atteindre des taux d'</w:t>
      </w:r>
      <w:proofErr w:type="spellStart"/>
      <w:r w:rsidRPr="38DD2D8E">
        <w:rPr>
          <w:rFonts w:ascii="Calibri" w:eastAsia="Calibri" w:hAnsi="Calibri" w:cs="Calibri"/>
        </w:rPr>
        <w:t>uptime</w:t>
      </w:r>
      <w:proofErr w:type="spellEnd"/>
      <w:r w:rsidRPr="38DD2D8E">
        <w:rPr>
          <w:rFonts w:ascii="Calibri" w:eastAsia="Calibri" w:hAnsi="Calibri" w:cs="Calibri"/>
        </w:rPr>
        <w:t xml:space="preserve"> élevés. </w:t>
      </w:r>
      <w:del w:id="149" w:author="BAUDIN Alize" w:date="2023-06-22T11:57:00Z">
        <w:r w:rsidRPr="38DD2D8E">
          <w:rPr>
            <w:rFonts w:ascii="Calibri" w:eastAsia="Calibri" w:hAnsi="Calibri" w:cs="Calibri"/>
          </w:rPr>
          <w:delText>Ainsi, les ingénieurs et techniciens, gérant le data center, utilisent l'uptime pour surveiller la qualité et les performances du système et prendre des mesures pour s'assurer que le système ne rencontre pas de problème particulier tel que les risques de coupure par une surcharge d'un équipement ou encore d'un serveur. En outre : l’uptime est à l’informaticien ce que le stéthoscope est au médecin</w:delText>
        </w:r>
      </w:del>
      <w:r w:rsidRPr="38DD2D8E">
        <w:rPr>
          <w:rFonts w:ascii="Calibri" w:eastAsia="Calibri" w:hAnsi="Calibri" w:cs="Calibri"/>
        </w:rPr>
        <w:t>.</w:t>
      </w:r>
    </w:p>
    <w:p w14:paraId="15941E0E" w14:textId="77777777" w:rsidR="006D7F53" w:rsidRDefault="006D7F53" w:rsidP="006D7F53">
      <w:pPr>
        <w:rPr>
          <w:rFonts w:ascii="Calibri" w:eastAsia="Calibri" w:hAnsi="Calibri" w:cs="Calibri"/>
        </w:rPr>
      </w:pPr>
      <w:commentRangeStart w:id="150"/>
      <w:r w:rsidRPr="275713A1">
        <w:rPr>
          <w:rFonts w:ascii="Calibri" w:eastAsia="Calibri" w:hAnsi="Calibri" w:cs="Calibri"/>
        </w:rPr>
        <w:t>Nous avons par exemple deux points de vue sur l’utilisation de l’</w:t>
      </w:r>
      <w:proofErr w:type="spellStart"/>
      <w:r w:rsidRPr="275713A1">
        <w:rPr>
          <w:rFonts w:ascii="Calibri" w:eastAsia="Calibri" w:hAnsi="Calibri" w:cs="Calibri"/>
        </w:rPr>
        <w:t>uptime</w:t>
      </w:r>
      <w:proofErr w:type="spellEnd"/>
      <w:r w:rsidRPr="275713A1">
        <w:rPr>
          <w:rFonts w:ascii="Calibri" w:eastAsia="Calibri" w:hAnsi="Calibri" w:cs="Calibri"/>
        </w:rPr>
        <w:t>.</w:t>
      </w:r>
      <w:commentRangeEnd w:id="150"/>
      <w:r>
        <w:commentReference w:id="150"/>
      </w:r>
      <w:r w:rsidRPr="275713A1">
        <w:rPr>
          <w:rFonts w:ascii="Calibri" w:eastAsia="Calibri" w:hAnsi="Calibri" w:cs="Calibri"/>
        </w:rPr>
        <w:t xml:space="preserve"> </w:t>
      </w:r>
    </w:p>
    <w:p w14:paraId="6E51AE97" w14:textId="77777777" w:rsidR="006D7F53" w:rsidRDefault="006D7F53" w:rsidP="006D7F53">
      <w:pPr>
        <w:pStyle w:val="Paragraphedeliste"/>
        <w:numPr>
          <w:ilvl w:val="0"/>
          <w:numId w:val="27"/>
        </w:numPr>
        <w:rPr>
          <w:rFonts w:ascii="Calibri" w:eastAsia="Calibri" w:hAnsi="Calibri" w:cs="Calibri"/>
        </w:rPr>
      </w:pPr>
      <w:commentRangeStart w:id="151"/>
      <w:r w:rsidRPr="38DD2D8E">
        <w:rPr>
          <w:rFonts w:ascii="Calibri" w:eastAsia="Calibri" w:hAnsi="Calibri" w:cs="Calibri"/>
        </w:rPr>
        <w:lastRenderedPageBreak/>
        <w:t>Pour les ingénieurs en informatique cela permet d'analyser et de surveiller le fonctionnement de ses serveurs et de ses réseaux. Cet outil mesure le temps total pendant lequel un serveur ou un réseau fonctionne sans interruption. Plus précisément, il collecte des données sur le temps d'activité des systèmes et effectue des calculs pour déterminer le nombre d'heures pendant lesquelles le système est resté actif. Le script d'</w:t>
      </w:r>
      <w:proofErr w:type="spellStart"/>
      <w:r w:rsidRPr="38DD2D8E">
        <w:rPr>
          <w:rFonts w:ascii="Calibri" w:eastAsia="Calibri" w:hAnsi="Calibri" w:cs="Calibri"/>
        </w:rPr>
        <w:t>uptime</w:t>
      </w:r>
      <w:proofErr w:type="spellEnd"/>
      <w:r w:rsidRPr="38DD2D8E">
        <w:rPr>
          <w:rFonts w:ascii="Calibri" w:eastAsia="Calibri" w:hAnsi="Calibri" w:cs="Calibri"/>
        </w:rPr>
        <w:t xml:space="preserve"> est un outil pratique pour les administrateurs système, car il leur permet d'identifier rapidement les problèmes de disponibilité et de prendre des mesures pour les résoudre. De plus, l'outil peut être utilisé pour surveiller la santé des systèmes et leurs performances. Par exemple, un administrateur peut vérifier le temps d'activité total pour évaluer le niveau de disponibilité et le nombre de temps d'arrêt pour déterminer si un système est surchargé.</w:t>
      </w:r>
      <w:commentRangeEnd w:id="151"/>
      <w:r w:rsidR="006771D7">
        <w:rPr>
          <w:rStyle w:val="Marquedecommentaire"/>
        </w:rPr>
        <w:commentReference w:id="151"/>
      </w:r>
    </w:p>
    <w:p w14:paraId="4EA3B6D7" w14:textId="77777777" w:rsidR="006D7F53" w:rsidRDefault="006D7F53" w:rsidP="006D7F53">
      <w:pPr>
        <w:rPr>
          <w:rFonts w:ascii="Calibri" w:eastAsia="Calibri" w:hAnsi="Calibri" w:cs="Calibri"/>
        </w:rPr>
      </w:pPr>
    </w:p>
    <w:p w14:paraId="0D041C50" w14:textId="3237F894" w:rsidR="3B4E5CFC" w:rsidRDefault="3B4E5CFC" w:rsidP="2094D28D">
      <w:pPr>
        <w:pStyle w:val="Paragraphedeliste"/>
        <w:numPr>
          <w:ilvl w:val="0"/>
          <w:numId w:val="27"/>
        </w:numPr>
        <w:rPr>
          <w:ins w:id="152" w:author="BAUDIN Alize" w:date="2023-06-22T11:56:00Z"/>
        </w:rPr>
      </w:pPr>
      <w:commentRangeStart w:id="153"/>
      <w:del w:id="154" w:author="BAUDIN Alize" w:date="2023-06-22T11:56:00Z">
        <w:r w:rsidRPr="2094D28D" w:rsidDel="3B4E5CFC">
          <w:rPr>
            <w:rFonts w:ascii="Calibri" w:eastAsia="Calibri" w:hAnsi="Calibri" w:cs="Calibri"/>
          </w:rPr>
          <w:delText xml:space="preserve">Pour les </w:delText>
        </w:r>
        <w:commentRangeStart w:id="155"/>
        <w:r w:rsidRPr="2094D28D" w:rsidDel="3B4E5CFC">
          <w:rPr>
            <w:rFonts w:ascii="Calibri" w:eastAsia="Calibri" w:hAnsi="Calibri" w:cs="Calibri"/>
          </w:rPr>
          <w:delText>administrateurs système</w:delText>
        </w:r>
      </w:del>
      <w:commentRangeEnd w:id="155"/>
      <w:r>
        <w:commentReference w:id="155"/>
      </w:r>
      <w:del w:id="156" w:author="BAUDIN Alize" w:date="2023-06-22T11:56:00Z">
        <w:r w:rsidRPr="2094D28D" w:rsidDel="3B4E5CFC">
          <w:rPr>
            <w:rFonts w:ascii="Calibri" w:eastAsia="Calibri" w:hAnsi="Calibri" w:cs="Calibri"/>
          </w:rPr>
          <w:delText xml:space="preserve"> cela permet de surveiller la disponibilité et le temps de fonctionnement des serveurs dans un data center. Le script surveille le temps de fonctionnement des serveurs et calcule le temps d'indisponibilité. Il fournit des informations détaillées sur le temps pendant lequel le serveur est en ligne et le temps pendant lequel il est hors ligne. Ces informations peuvent être utilisées pour déterminer si les serveurs sont disponibles et fonctionnent correctement, ou si des problèmes sont présents et nécessitent une attention. Le script indique également le temps de fonctionnement moyen et le temps de fonctionnement maximum, ce qui peut être utilisé pour identifier des tendances et des problèmes potentiels. Enfin, le script fournit des informations sur le temps de latence du système, ce qui peut être utilisé pour optimiser la performance et la fiabilité des serveurs.</w:delText>
        </w:r>
      </w:del>
      <w:commentRangeEnd w:id="153"/>
      <w:r>
        <w:commentReference w:id="153"/>
      </w:r>
      <w:ins w:id="157" w:author="BAUDIN Alize" w:date="2023-06-22T11:56:00Z">
        <w:r w:rsidR="5A818D67" w:rsidRPr="2094D28D">
          <w:t xml:space="preserve"> Pour les administrateurs </w:t>
        </w:r>
        <w:proofErr w:type="gramStart"/>
        <w:r w:rsidR="5A818D67" w:rsidRPr="2094D28D">
          <w:t>système ,</w:t>
        </w:r>
        <w:proofErr w:type="gramEnd"/>
        <w:r w:rsidR="5A818D67" w:rsidRPr="2094D28D">
          <w:t xml:space="preserve"> étant donné que l’</w:t>
        </w:r>
        <w:proofErr w:type="spellStart"/>
        <w:r w:rsidR="5A818D67" w:rsidRPr="2094D28D">
          <w:t>uptime</w:t>
        </w:r>
        <w:proofErr w:type="spellEnd"/>
        <w:r w:rsidR="5A818D67" w:rsidRPr="2094D28D">
          <w:t xml:space="preserve"> est un indicateur de robustesse d’un équipement, cela permet de surveiller la disponibilité et le temps de fonctionnement des serveurs ou autre hardware et software, dans un data center. En étant un indicateur de robustesse de l’équipement, cela permet de compléter la surveillance du temps de fonctionnement des hardware et software ainsi que le temps pendant lesquels ils ont été indisponible (‘broker’ ou ‘réutilisation’). Ces informations sur l’</w:t>
        </w:r>
        <w:proofErr w:type="spellStart"/>
        <w:r w:rsidR="5A818D67" w:rsidRPr="2094D28D">
          <w:t>uptime</w:t>
        </w:r>
        <w:proofErr w:type="spellEnd"/>
        <w:r w:rsidR="5A818D67" w:rsidRPr="2094D28D">
          <w:t xml:space="preserve"> donnent ainsi un indicateur sur la stabilité de l’équipement et peuvent être utilisées pour déterminer si les hardware et software qui sont disponibles et fonctionnent correctement, ou si des problèmes sont présents et nécessitent une attention.</w:t>
        </w:r>
        <w:r>
          <w:br/>
        </w:r>
      </w:ins>
    </w:p>
    <w:p w14:paraId="6A6F63FE" w14:textId="3DA9861E" w:rsidR="2094D28D" w:rsidRDefault="2094D28D" w:rsidP="2094D28D">
      <w:pPr>
        <w:pStyle w:val="Paragraphedeliste"/>
        <w:numPr>
          <w:ilvl w:val="0"/>
          <w:numId w:val="27"/>
        </w:numPr>
        <w:rPr>
          <w:rFonts w:ascii="Calibri" w:eastAsia="Calibri" w:hAnsi="Calibri" w:cs="Calibri"/>
        </w:rPr>
      </w:pPr>
    </w:p>
    <w:p w14:paraId="0F2C7D8A" w14:textId="77777777" w:rsidR="006D7F53" w:rsidRDefault="006D7F53" w:rsidP="006D7F53">
      <w:r w:rsidRPr="6A7B631B">
        <w:rPr>
          <w:rFonts w:ascii="Calibri" w:eastAsia="Calibri" w:hAnsi="Calibri" w:cs="Calibri"/>
        </w:rPr>
        <w:t>L'exécution du script de l'</w:t>
      </w:r>
      <w:proofErr w:type="spellStart"/>
      <w:r w:rsidRPr="6A7B631B">
        <w:rPr>
          <w:rFonts w:ascii="Calibri" w:eastAsia="Calibri" w:hAnsi="Calibri" w:cs="Calibri"/>
        </w:rPr>
        <w:t>uptime</w:t>
      </w:r>
      <w:proofErr w:type="spellEnd"/>
      <w:r w:rsidRPr="6A7B631B">
        <w:rPr>
          <w:rFonts w:ascii="Calibri" w:eastAsia="Calibri" w:hAnsi="Calibri" w:cs="Calibri"/>
        </w:rPr>
        <w:t xml:space="preserve"> dans un data center comprend les étapes suivantes : </w:t>
      </w:r>
    </w:p>
    <w:p w14:paraId="38D8D998" w14:textId="0D204E92" w:rsidR="006D7F53" w:rsidRDefault="006D7F53" w:rsidP="006D7F53">
      <w:pPr>
        <w:rPr>
          <w:rFonts w:ascii="Calibri" w:eastAsia="Calibri" w:hAnsi="Calibri" w:cs="Calibri"/>
        </w:rPr>
      </w:pPr>
      <w:r w:rsidRPr="275713A1">
        <w:rPr>
          <w:rFonts w:ascii="Calibri" w:eastAsia="Calibri" w:hAnsi="Calibri" w:cs="Calibri"/>
        </w:rPr>
        <w:t xml:space="preserve">1. </w:t>
      </w:r>
      <w:r w:rsidRPr="275713A1">
        <w:rPr>
          <w:rFonts w:ascii="Calibri" w:eastAsia="Calibri" w:hAnsi="Calibri" w:cs="Calibri"/>
          <w:u w:val="single"/>
        </w:rPr>
        <w:t>Configuration du script</w:t>
      </w:r>
      <w:r w:rsidRPr="275713A1">
        <w:rPr>
          <w:rFonts w:ascii="Calibri" w:eastAsia="Calibri" w:hAnsi="Calibri" w:cs="Calibri"/>
        </w:rPr>
        <w:t xml:space="preserve"> : il faut prendre soin de configurer le script afin qu'il puisse être exécuté sur le serveur. En l’occurrence ici, qu’il puisse être exécuter au travers de plusieurs serveurs, </w:t>
      </w:r>
      <w:r w:rsidR="3B4E5CFC" w:rsidRPr="2094D28D">
        <w:rPr>
          <w:rFonts w:ascii="Calibri" w:eastAsia="Calibri" w:hAnsi="Calibri" w:cs="Calibri"/>
        </w:rPr>
        <w:t>confor</w:t>
      </w:r>
      <w:ins w:id="158" w:author="BAUDIN Alize" w:date="2023-06-22T11:55:00Z">
        <w:r w:rsidR="3B3902EE" w:rsidRPr="2094D28D">
          <w:rPr>
            <w:rFonts w:ascii="Calibri" w:eastAsia="Calibri" w:hAnsi="Calibri" w:cs="Calibri"/>
          </w:rPr>
          <w:t>mé</w:t>
        </w:r>
      </w:ins>
      <w:r w:rsidR="3B4E5CFC" w:rsidRPr="2094D28D">
        <w:rPr>
          <w:rFonts w:ascii="Calibri" w:eastAsia="Calibri" w:hAnsi="Calibri" w:cs="Calibri"/>
        </w:rPr>
        <w:t>ment</w:t>
      </w:r>
      <w:commentRangeStart w:id="159"/>
      <w:commentRangeEnd w:id="159"/>
      <w:r w:rsidR="00BF4854">
        <w:commentReference w:id="159"/>
      </w:r>
      <w:r w:rsidRPr="275713A1">
        <w:rPr>
          <w:rFonts w:ascii="Calibri" w:eastAsia="Calibri" w:hAnsi="Calibri" w:cs="Calibri"/>
        </w:rPr>
        <w:t xml:space="preserve"> à la technologie F5 et suivant le protocole SSH. Il faut ainsi récupérer les propriétés de connexions spécifiques, inclure la notation et l’envoie des commandes à l'équipement, via la technologie F5, en commande linux. </w:t>
      </w:r>
      <w:ins w:id="160" w:author="BAUDIN Alize" w:date="2023-06-22T11:56:00Z">
        <w:r w:rsidR="61015221" w:rsidRPr="2094D28D">
          <w:rPr>
            <w:rFonts w:ascii="Calibri" w:eastAsia="Calibri" w:hAnsi="Calibri" w:cs="Calibri"/>
          </w:rPr>
          <w:t xml:space="preserve">Nous utilisons </w:t>
        </w:r>
      </w:ins>
      <w:del w:id="161" w:author="BAUDIN Alize" w:date="2023-06-22T11:56:00Z">
        <w:r w:rsidRPr="2094D28D" w:rsidDel="3B4E5CFC">
          <w:rPr>
            <w:rFonts w:ascii="Calibri" w:eastAsia="Calibri" w:hAnsi="Calibri" w:cs="Calibri"/>
          </w:rPr>
          <w:delText>On</w:delText>
        </w:r>
      </w:del>
      <w:r w:rsidR="3B4E5CFC" w:rsidRPr="2094D28D">
        <w:rPr>
          <w:rFonts w:ascii="Calibri" w:eastAsia="Calibri" w:hAnsi="Calibri" w:cs="Calibri"/>
        </w:rPr>
        <w:t xml:space="preserve"> </w:t>
      </w:r>
      <w:del w:id="162" w:author="BAUDIN Alize" w:date="2023-06-22T11:56:00Z">
        <w:r w:rsidRPr="2094D28D" w:rsidDel="3B4E5CFC">
          <w:rPr>
            <w:rFonts w:ascii="Calibri" w:eastAsia="Calibri" w:hAnsi="Calibri" w:cs="Calibri"/>
          </w:rPr>
          <w:delText>use</w:delText>
        </w:r>
      </w:del>
      <w:commentRangeStart w:id="163"/>
      <w:commentRangeEnd w:id="163"/>
      <w:r w:rsidR="002A2F7B">
        <w:commentReference w:id="163"/>
      </w:r>
      <w:r w:rsidRPr="275713A1">
        <w:rPr>
          <w:rFonts w:ascii="Calibri" w:eastAsia="Calibri" w:hAnsi="Calibri" w:cs="Calibri"/>
        </w:rPr>
        <w:t xml:space="preserve"> ici les </w:t>
      </w:r>
      <w:r w:rsidR="3B4E5CFC" w:rsidRPr="2094D28D">
        <w:rPr>
          <w:rFonts w:ascii="Calibri" w:eastAsia="Calibri" w:hAnsi="Calibri" w:cs="Calibri"/>
        </w:rPr>
        <w:t>commande</w:t>
      </w:r>
      <w:ins w:id="164" w:author="BAUDIN Alize" w:date="2023-06-22T11:58:00Z">
        <w:r w:rsidR="2CD74F43" w:rsidRPr="2094D28D">
          <w:rPr>
            <w:rFonts w:ascii="Calibri" w:eastAsia="Calibri" w:hAnsi="Calibri" w:cs="Calibri"/>
          </w:rPr>
          <w:t>s</w:t>
        </w:r>
      </w:ins>
      <w:r w:rsidRPr="275713A1">
        <w:rPr>
          <w:rFonts w:ascii="Calibri" w:eastAsia="Calibri" w:hAnsi="Calibri" w:cs="Calibri"/>
        </w:rPr>
        <w:t xml:space="preserve"> linux </w:t>
      </w:r>
      <w:del w:id="165" w:author="BAUDIN Alize" w:date="2023-06-22T11:58:00Z">
        <w:r w:rsidRPr="275713A1">
          <w:rPr>
            <w:rFonts w:ascii="Calibri" w:eastAsia="Calibri" w:hAnsi="Calibri" w:cs="Calibri"/>
          </w:rPr>
          <w:delText>pour la facilité</w:delText>
        </w:r>
      </w:del>
      <w:r w:rsidRPr="275713A1">
        <w:rPr>
          <w:rFonts w:ascii="Calibri" w:eastAsia="Calibri" w:hAnsi="Calibri" w:cs="Calibri"/>
        </w:rPr>
        <w:t xml:space="preserve"> </w:t>
      </w:r>
      <w:r w:rsidR="3B4E5CFC" w:rsidRPr="2094D28D">
        <w:rPr>
          <w:rFonts w:ascii="Calibri" w:eastAsia="Calibri" w:hAnsi="Calibri" w:cs="Calibri"/>
        </w:rPr>
        <w:t>compt</w:t>
      </w:r>
      <w:ins w:id="166" w:author="BAUDIN Alize" w:date="2023-06-22T11:58:00Z">
        <w:r w:rsidR="17054AFD" w:rsidRPr="2094D28D">
          <w:rPr>
            <w:rFonts w:ascii="Calibri" w:eastAsia="Calibri" w:hAnsi="Calibri" w:cs="Calibri"/>
          </w:rPr>
          <w:t>e</w:t>
        </w:r>
      </w:ins>
      <w:del w:id="167" w:author="BAUDIN Alize" w:date="2023-06-22T11:58:00Z">
        <w:r w:rsidRPr="2094D28D" w:rsidDel="3B4E5CFC">
          <w:rPr>
            <w:rFonts w:ascii="Calibri" w:eastAsia="Calibri" w:hAnsi="Calibri" w:cs="Calibri"/>
          </w:rPr>
          <w:delText>é</w:delText>
        </w:r>
      </w:del>
      <w:commentRangeStart w:id="168"/>
      <w:r w:rsidRPr="275713A1">
        <w:rPr>
          <w:rFonts w:ascii="Calibri" w:eastAsia="Calibri" w:hAnsi="Calibri" w:cs="Calibri"/>
        </w:rPr>
        <w:t xml:space="preserve"> tenue </w:t>
      </w:r>
      <w:commentRangeEnd w:id="168"/>
      <w:r w:rsidR="00086F4C">
        <w:commentReference w:id="168"/>
      </w:r>
      <w:r w:rsidRPr="275713A1">
        <w:rPr>
          <w:rFonts w:ascii="Calibri" w:eastAsia="Calibri" w:hAnsi="Calibri" w:cs="Calibri"/>
        </w:rPr>
        <w:t xml:space="preserve">que la technologie F5 est proche de la technologie linux. Outre que cela inclut la définition des paramètres nécessaires tels que le nombre de temps à surveiller, le format de sortie, etc. </w:t>
      </w:r>
    </w:p>
    <w:p w14:paraId="72207A7A" w14:textId="77777777" w:rsidR="006D7F53" w:rsidRDefault="006D7F53" w:rsidP="006D7F53">
      <w:pPr>
        <w:rPr>
          <w:rFonts w:ascii="Calibri" w:eastAsia="Calibri" w:hAnsi="Calibri" w:cs="Calibri"/>
        </w:rPr>
      </w:pPr>
      <w:r w:rsidRPr="275713A1">
        <w:rPr>
          <w:rFonts w:ascii="Calibri" w:eastAsia="Calibri" w:hAnsi="Calibri" w:cs="Calibri"/>
        </w:rPr>
        <w:t xml:space="preserve">2. </w:t>
      </w:r>
      <w:r w:rsidRPr="275713A1">
        <w:rPr>
          <w:rFonts w:ascii="Calibri" w:eastAsia="Calibri" w:hAnsi="Calibri" w:cs="Calibri"/>
          <w:u w:val="single"/>
        </w:rPr>
        <w:t>Exécution du script</w:t>
      </w:r>
      <w:r w:rsidRPr="275713A1">
        <w:rPr>
          <w:rFonts w:ascii="Calibri" w:eastAsia="Calibri" w:hAnsi="Calibri" w:cs="Calibri"/>
        </w:rPr>
        <w:t xml:space="preserve"> : Une fois le script configuré, on l’exécute via la technologie F5 sous le protocole SSH. Cela se fait en deux temps :</w:t>
      </w:r>
    </w:p>
    <w:p w14:paraId="6307877D" w14:textId="17662CF8" w:rsidR="006D7F53" w:rsidRDefault="006D7F53" w:rsidP="006D7F53">
      <w:pPr>
        <w:pStyle w:val="Paragraphedeliste"/>
        <w:numPr>
          <w:ilvl w:val="0"/>
          <w:numId w:val="26"/>
        </w:numPr>
        <w:rPr>
          <w:rFonts w:ascii="Calibri" w:eastAsia="Calibri" w:hAnsi="Calibri" w:cs="Calibri"/>
        </w:rPr>
      </w:pPr>
      <w:r w:rsidRPr="275713A1">
        <w:rPr>
          <w:rFonts w:ascii="Calibri" w:eastAsia="Calibri" w:hAnsi="Calibri" w:cs="Calibri"/>
        </w:rPr>
        <w:t>Premier temps : on vérifie qu’il n’y a aucune erreur avec une exécution classique du script via la commande “</w:t>
      </w:r>
      <w:r w:rsidRPr="004736AA">
        <w:rPr>
          <w:rFonts w:ascii="Calibri" w:eastAsia="Calibri" w:hAnsi="Calibri" w:cs="Calibri"/>
          <w:b/>
          <w:bCs/>
        </w:rPr>
        <w:t>perl &lt;</w:t>
      </w:r>
      <w:proofErr w:type="spellStart"/>
      <w:r w:rsidRPr="004736AA">
        <w:rPr>
          <w:rFonts w:ascii="Calibri" w:eastAsia="Calibri" w:hAnsi="Calibri" w:cs="Calibri"/>
          <w:b/>
          <w:bCs/>
        </w:rPr>
        <w:t>nom_script</w:t>
      </w:r>
      <w:proofErr w:type="spellEnd"/>
      <w:r w:rsidRPr="004736AA">
        <w:rPr>
          <w:rFonts w:ascii="Calibri" w:eastAsia="Calibri" w:hAnsi="Calibri" w:cs="Calibri"/>
          <w:b/>
          <w:bCs/>
        </w:rPr>
        <w:t>&gt;.</w:t>
      </w:r>
      <w:proofErr w:type="spellStart"/>
      <w:r w:rsidRPr="004736AA">
        <w:rPr>
          <w:rFonts w:ascii="Calibri" w:eastAsia="Calibri" w:hAnsi="Calibri" w:cs="Calibri"/>
          <w:b/>
          <w:bCs/>
        </w:rPr>
        <w:t>pl</w:t>
      </w:r>
      <w:proofErr w:type="spellEnd"/>
      <w:r w:rsidRPr="275713A1">
        <w:rPr>
          <w:rFonts w:ascii="Calibri" w:eastAsia="Calibri" w:hAnsi="Calibri" w:cs="Calibri"/>
        </w:rPr>
        <w:t xml:space="preserve">”. Le compilateur inclus dans </w:t>
      </w:r>
      <w:r w:rsidR="3B4E5CFC" w:rsidRPr="2094D28D">
        <w:rPr>
          <w:rFonts w:ascii="Calibri" w:eastAsia="Calibri" w:hAnsi="Calibri" w:cs="Calibri"/>
        </w:rPr>
        <w:t>V</w:t>
      </w:r>
      <w:ins w:id="169" w:author="BAUDIN Alize" w:date="2023-06-22T11:59:00Z">
        <w:r w:rsidR="2FF8E95C" w:rsidRPr="2094D28D">
          <w:rPr>
            <w:rFonts w:ascii="Calibri" w:eastAsia="Calibri" w:hAnsi="Calibri" w:cs="Calibri"/>
          </w:rPr>
          <w:t xml:space="preserve">isual </w:t>
        </w:r>
      </w:ins>
      <w:r w:rsidR="3B4E5CFC" w:rsidRPr="2094D28D">
        <w:rPr>
          <w:rFonts w:ascii="Calibri" w:eastAsia="Calibri" w:hAnsi="Calibri" w:cs="Calibri"/>
        </w:rPr>
        <w:t>S</w:t>
      </w:r>
      <w:ins w:id="170" w:author="BAUDIN Alize" w:date="2023-06-22T11:59:00Z">
        <w:r w:rsidR="6044137C" w:rsidRPr="2094D28D">
          <w:rPr>
            <w:rFonts w:ascii="Calibri" w:eastAsia="Calibri" w:hAnsi="Calibri" w:cs="Calibri"/>
          </w:rPr>
          <w:t>tudio</w:t>
        </w:r>
      </w:ins>
      <w:commentRangeStart w:id="171"/>
      <w:r w:rsidRPr="275713A1">
        <w:rPr>
          <w:rFonts w:ascii="Calibri" w:eastAsia="Calibri" w:hAnsi="Calibri" w:cs="Calibri"/>
        </w:rPr>
        <w:t xml:space="preserve"> </w:t>
      </w:r>
      <w:commentRangeEnd w:id="171"/>
      <w:r w:rsidR="00086F4C">
        <w:commentReference w:id="171"/>
      </w:r>
      <w:r w:rsidRPr="275713A1">
        <w:rPr>
          <w:rFonts w:ascii="Calibri" w:eastAsia="Calibri" w:hAnsi="Calibri" w:cs="Calibri"/>
        </w:rPr>
        <w:t xml:space="preserve">code va lire le script à commencer par les trois premier lignes </w:t>
      </w:r>
      <w:r w:rsidRPr="004736AA">
        <w:rPr>
          <w:rFonts w:ascii="Calibri" w:eastAsia="Calibri" w:hAnsi="Calibri" w:cs="Calibri"/>
          <w:color w:val="00B050"/>
        </w:rPr>
        <w:t>“#! /</w:t>
      </w:r>
      <w:proofErr w:type="spellStart"/>
      <w:r w:rsidRPr="004736AA">
        <w:rPr>
          <w:rFonts w:ascii="Calibri" w:eastAsia="Calibri" w:hAnsi="Calibri" w:cs="Calibri"/>
          <w:color w:val="00B050"/>
        </w:rPr>
        <w:t>usr</w:t>
      </w:r>
      <w:proofErr w:type="spellEnd"/>
      <w:r w:rsidRPr="004736AA">
        <w:rPr>
          <w:rFonts w:ascii="Calibri" w:eastAsia="Calibri" w:hAnsi="Calibri" w:cs="Calibri"/>
          <w:color w:val="00B050"/>
        </w:rPr>
        <w:t>/bin/ perl</w:t>
      </w:r>
      <w:r w:rsidR="00B91E99">
        <w:rPr>
          <w:rFonts w:ascii="Calibri" w:eastAsia="Calibri" w:hAnsi="Calibri" w:cs="Calibri"/>
          <w:color w:val="00B050"/>
        </w:rPr>
        <w:t> ;</w:t>
      </w:r>
      <w:r w:rsidRPr="275713A1">
        <w:rPr>
          <w:rFonts w:ascii="Calibri" w:eastAsia="Calibri" w:hAnsi="Calibri" w:cs="Calibri"/>
        </w:rPr>
        <w:t xml:space="preserve"> </w:t>
      </w:r>
      <w:r w:rsidRPr="004736AA">
        <w:rPr>
          <w:rFonts w:ascii="Calibri" w:eastAsia="Calibri" w:hAnsi="Calibri" w:cs="Calibri"/>
          <w:color w:val="FF3399"/>
        </w:rPr>
        <w:t>use</w:t>
      </w:r>
      <w:r w:rsidRPr="275713A1">
        <w:rPr>
          <w:rFonts w:ascii="Calibri" w:eastAsia="Calibri" w:hAnsi="Calibri" w:cs="Calibri"/>
        </w:rPr>
        <w:t xml:space="preserve"> </w:t>
      </w:r>
      <w:r w:rsidRPr="004736AA">
        <w:rPr>
          <w:rFonts w:ascii="Calibri" w:eastAsia="Calibri" w:hAnsi="Calibri" w:cs="Calibri"/>
          <w:b/>
          <w:bCs/>
        </w:rPr>
        <w:t>warnings ;</w:t>
      </w:r>
      <w:r w:rsidRPr="275713A1">
        <w:rPr>
          <w:rFonts w:ascii="Calibri" w:eastAsia="Calibri" w:hAnsi="Calibri" w:cs="Calibri"/>
        </w:rPr>
        <w:t xml:space="preserve"> </w:t>
      </w:r>
      <w:r w:rsidRPr="004736AA">
        <w:rPr>
          <w:rFonts w:ascii="Calibri" w:eastAsia="Calibri" w:hAnsi="Calibri" w:cs="Calibri"/>
          <w:color w:val="FF3399"/>
        </w:rPr>
        <w:t>use</w:t>
      </w:r>
      <w:r w:rsidRPr="275713A1">
        <w:rPr>
          <w:rFonts w:ascii="Calibri" w:eastAsia="Calibri" w:hAnsi="Calibri" w:cs="Calibri"/>
        </w:rPr>
        <w:t xml:space="preserve"> </w:t>
      </w:r>
      <w:r w:rsidRPr="004736AA">
        <w:rPr>
          <w:rFonts w:ascii="Calibri" w:eastAsia="Calibri" w:hAnsi="Calibri" w:cs="Calibri"/>
          <w:b/>
          <w:bCs/>
        </w:rPr>
        <w:t>strict ;</w:t>
      </w:r>
      <w:r w:rsidRPr="275713A1">
        <w:rPr>
          <w:rFonts w:ascii="Calibri" w:eastAsia="Calibri" w:hAnsi="Calibri" w:cs="Calibri"/>
        </w:rPr>
        <w:t>”. Nous reviendrons sur ces deux dernières bibliothèques dans la partie “</w:t>
      </w:r>
      <w:proofErr w:type="spellStart"/>
      <w:r w:rsidR="0019426A">
        <w:fldChar w:fldCharType="begin"/>
      </w:r>
      <w:r w:rsidR="0019426A">
        <w:instrText xml:space="preserve"> HYPERLINK \l "_Les_différentes_bibliothèques" \h </w:instrText>
      </w:r>
      <w:r w:rsidR="0019426A">
        <w:fldChar w:fldCharType="separate"/>
      </w:r>
      <w:r w:rsidR="3B4E5CFC" w:rsidRPr="2094D28D">
        <w:rPr>
          <w:rStyle w:val="Lienhypertexte"/>
          <w:rFonts w:ascii="Calibri" w:eastAsia="Calibri" w:hAnsi="Calibri" w:cs="Calibri"/>
        </w:rPr>
        <w:t>VI.a</w:t>
      </w:r>
      <w:proofErr w:type="spellEnd"/>
      <w:r w:rsidR="3B4E5CFC" w:rsidRPr="2094D28D">
        <w:rPr>
          <w:rStyle w:val="Lienhypertexte"/>
          <w:rFonts w:ascii="Calibri" w:eastAsia="Calibri" w:hAnsi="Calibri" w:cs="Calibri"/>
        </w:rPr>
        <w:t>) utilisation des bibliothèques</w:t>
      </w:r>
      <w:r w:rsidR="0019426A">
        <w:rPr>
          <w:rStyle w:val="Lienhypertexte"/>
          <w:rFonts w:ascii="Calibri" w:eastAsia="Calibri" w:hAnsi="Calibri" w:cs="Calibri"/>
        </w:rPr>
        <w:fldChar w:fldCharType="end"/>
      </w:r>
      <w:r w:rsidR="3B4E5CFC" w:rsidRPr="2094D28D">
        <w:rPr>
          <w:rFonts w:ascii="Calibri" w:eastAsia="Calibri" w:hAnsi="Calibri" w:cs="Calibri"/>
        </w:rPr>
        <w:t>”.</w:t>
      </w:r>
    </w:p>
    <w:p w14:paraId="32E5B947" w14:textId="77777777" w:rsidR="006D7F53" w:rsidRDefault="006D7F53" w:rsidP="006D7F53">
      <w:pPr>
        <w:pStyle w:val="Paragraphedeliste"/>
        <w:numPr>
          <w:ilvl w:val="0"/>
          <w:numId w:val="26"/>
        </w:numPr>
        <w:rPr>
          <w:rFonts w:ascii="Calibri" w:eastAsia="Calibri" w:hAnsi="Calibri" w:cs="Calibri"/>
        </w:rPr>
      </w:pPr>
      <w:r w:rsidRPr="275713A1">
        <w:rPr>
          <w:rFonts w:ascii="Calibri" w:eastAsia="Calibri" w:hAnsi="Calibri" w:cs="Calibri"/>
        </w:rPr>
        <w:t xml:space="preserve">Second temps : on exécute le script avec le debugger perl spécifique au script qui est inclus dans la configuration des bibliothèques utilisées pour configurer la connexion aux équipements. On utilise la commande </w:t>
      </w:r>
      <w:bookmarkStart w:id="172" w:name="_Int_WZXOBZWt"/>
      <w:r w:rsidRPr="275713A1">
        <w:rPr>
          <w:rFonts w:ascii="Calibri" w:eastAsia="Calibri" w:hAnsi="Calibri" w:cs="Calibri"/>
        </w:rPr>
        <w:t>“</w:t>
      </w:r>
      <w:proofErr w:type="gramStart"/>
      <w:r w:rsidRPr="275713A1">
        <w:rPr>
          <w:rFonts w:ascii="Calibri" w:eastAsia="Calibri" w:hAnsi="Calibri" w:cs="Calibri"/>
        </w:rPr>
        <w:t>./</w:t>
      </w:r>
      <w:bookmarkEnd w:id="172"/>
      <w:proofErr w:type="gramEnd"/>
      <w:r w:rsidRPr="275713A1">
        <w:rPr>
          <w:rFonts w:ascii="Calibri" w:eastAsia="Calibri" w:hAnsi="Calibri" w:cs="Calibri"/>
        </w:rPr>
        <w:t>&lt;</w:t>
      </w:r>
      <w:proofErr w:type="spellStart"/>
      <w:r w:rsidRPr="275713A1">
        <w:rPr>
          <w:rFonts w:ascii="Calibri" w:eastAsia="Calibri" w:hAnsi="Calibri" w:cs="Calibri"/>
        </w:rPr>
        <w:t>nom_script</w:t>
      </w:r>
      <w:proofErr w:type="spellEnd"/>
      <w:r w:rsidRPr="275713A1">
        <w:rPr>
          <w:rFonts w:ascii="Calibri" w:eastAsia="Calibri" w:hAnsi="Calibri" w:cs="Calibri"/>
        </w:rPr>
        <w:t>&gt;.</w:t>
      </w:r>
      <w:proofErr w:type="spellStart"/>
      <w:r w:rsidRPr="275713A1">
        <w:rPr>
          <w:rFonts w:ascii="Calibri" w:eastAsia="Calibri" w:hAnsi="Calibri" w:cs="Calibri"/>
        </w:rPr>
        <w:t>pl</w:t>
      </w:r>
      <w:proofErr w:type="spellEnd"/>
      <w:r w:rsidRPr="275713A1">
        <w:rPr>
          <w:rFonts w:ascii="Calibri" w:eastAsia="Calibri" w:hAnsi="Calibri" w:cs="Calibri"/>
        </w:rPr>
        <w:t xml:space="preserve"> -d 5 –-to &lt;</w:t>
      </w:r>
      <w:proofErr w:type="spellStart"/>
      <w:r w:rsidRPr="275713A1">
        <w:rPr>
          <w:rFonts w:ascii="Calibri" w:eastAsia="Calibri" w:hAnsi="Calibri" w:cs="Calibri"/>
        </w:rPr>
        <w:t>email_adresse_pro</w:t>
      </w:r>
      <w:proofErr w:type="spellEnd"/>
      <w:r w:rsidRPr="275713A1">
        <w:rPr>
          <w:rFonts w:ascii="Calibri" w:eastAsia="Calibri" w:hAnsi="Calibri" w:cs="Calibri"/>
        </w:rPr>
        <w:t xml:space="preserve">&gt;”. L’option “-d 5” active le debugger de perl connecté à la base de données via la technologie F5 qui permet de compiler sur l’ensemble des serveurs et chercher ainsi les failles du script sur la connexion des équipements. </w:t>
      </w:r>
    </w:p>
    <w:p w14:paraId="32019DBA" w14:textId="77777777" w:rsidR="006D7F53" w:rsidRDefault="006D7F53" w:rsidP="006D7F53">
      <w:pPr>
        <w:rPr>
          <w:rFonts w:ascii="Calibri" w:eastAsia="Calibri" w:hAnsi="Calibri" w:cs="Calibri"/>
        </w:rPr>
      </w:pPr>
      <w:r w:rsidRPr="275713A1">
        <w:rPr>
          <w:rFonts w:ascii="Calibri" w:eastAsia="Calibri" w:hAnsi="Calibri" w:cs="Calibri"/>
        </w:rPr>
        <w:t xml:space="preserve">On suit ainsi la configuration initiale Le script recueillera les informations sur la disponibilité et l'état des différents composants du data center. </w:t>
      </w:r>
    </w:p>
    <w:p w14:paraId="030CC69C" w14:textId="77777777" w:rsidR="006D7F53" w:rsidRDefault="006D7F53" w:rsidP="006D7F53">
      <w:pPr>
        <w:rPr>
          <w:rFonts w:ascii="Calibri" w:eastAsia="Calibri" w:hAnsi="Calibri" w:cs="Calibri"/>
        </w:rPr>
      </w:pPr>
      <w:r w:rsidRPr="275713A1">
        <w:rPr>
          <w:rFonts w:ascii="Calibri" w:eastAsia="Calibri" w:hAnsi="Calibri" w:cs="Calibri"/>
        </w:rPr>
        <w:t xml:space="preserve">3. </w:t>
      </w:r>
      <w:r w:rsidRPr="275713A1">
        <w:rPr>
          <w:rFonts w:ascii="Calibri" w:eastAsia="Calibri" w:hAnsi="Calibri" w:cs="Calibri"/>
          <w:u w:val="single"/>
        </w:rPr>
        <w:t>Analyse des données collectées</w:t>
      </w:r>
      <w:r w:rsidRPr="275713A1">
        <w:rPr>
          <w:rFonts w:ascii="Calibri" w:eastAsia="Calibri" w:hAnsi="Calibri" w:cs="Calibri"/>
        </w:rPr>
        <w:t xml:space="preserve"> : Une fois que le script a recueilli les données dans un </w:t>
      </w:r>
      <w:proofErr w:type="spellStart"/>
      <w:r w:rsidRPr="275713A1">
        <w:rPr>
          <w:rFonts w:ascii="Calibri" w:eastAsia="Calibri" w:hAnsi="Calibri" w:cs="Calibri"/>
          <w:i/>
          <w:iCs/>
        </w:rPr>
        <w:t>workbook</w:t>
      </w:r>
      <w:proofErr w:type="spellEnd"/>
      <w:r w:rsidRPr="275713A1">
        <w:rPr>
          <w:rFonts w:ascii="Calibri" w:eastAsia="Calibri" w:hAnsi="Calibri" w:cs="Calibri"/>
          <w:i/>
          <w:iCs/>
        </w:rPr>
        <w:t xml:space="preserve"> </w:t>
      </w:r>
      <w:r w:rsidRPr="275713A1">
        <w:rPr>
          <w:rFonts w:ascii="Calibri" w:eastAsia="Calibri" w:hAnsi="Calibri" w:cs="Calibri"/>
        </w:rPr>
        <w:t xml:space="preserve">et remontées dans la base de données sous la forme d’un tableau (un </w:t>
      </w:r>
      <w:r w:rsidRPr="275713A1">
        <w:rPr>
          <w:rFonts w:ascii="Calibri" w:eastAsia="Calibri" w:hAnsi="Calibri" w:cs="Calibri"/>
          <w:i/>
          <w:iCs/>
        </w:rPr>
        <w:t>hash</w:t>
      </w:r>
      <w:r w:rsidRPr="275713A1">
        <w:rPr>
          <w:rFonts w:ascii="Calibri" w:eastAsia="Calibri" w:hAnsi="Calibri" w:cs="Calibri"/>
        </w:rPr>
        <w:t>) du nom “</w:t>
      </w:r>
      <w:proofErr w:type="spellStart"/>
      <w:r w:rsidRPr="275713A1">
        <w:rPr>
          <w:rFonts w:ascii="Calibri" w:eastAsia="Calibri" w:hAnsi="Calibri" w:cs="Calibri"/>
        </w:rPr>
        <w:t>event_hash</w:t>
      </w:r>
      <w:proofErr w:type="spellEnd"/>
      <w:r w:rsidRPr="275713A1">
        <w:rPr>
          <w:rFonts w:ascii="Calibri" w:eastAsia="Calibri" w:hAnsi="Calibri" w:cs="Calibri"/>
        </w:rPr>
        <w:t xml:space="preserve">”. L’équipe d’ingénieur peut les analyser. Les données peuvent être utilisées pour déterminer le niveau de disponibilité et de fiabilité du serveur et des autres composants du data center. Dans le contexte de mon service, une fois qu’elles sont analysées, elles sont </w:t>
      </w:r>
      <w:r w:rsidRPr="275713A1">
        <w:rPr>
          <w:rFonts w:ascii="Calibri" w:eastAsia="Calibri" w:hAnsi="Calibri" w:cs="Calibri"/>
        </w:rPr>
        <w:lastRenderedPageBreak/>
        <w:t>remontées à tous les services du groupe TS dans lequel je suis via le site prévue à cet effet : “Telecom Data Base” (TDB).</w:t>
      </w:r>
    </w:p>
    <w:p w14:paraId="3115BC66" w14:textId="56A7821D" w:rsidR="00282C60" w:rsidRPr="006F5027" w:rsidRDefault="006D7F53" w:rsidP="00282C60">
      <w:pPr>
        <w:rPr>
          <w:rFonts w:ascii="Calibri" w:eastAsia="Calibri" w:hAnsi="Calibri" w:cs="Calibri"/>
        </w:rPr>
      </w:pPr>
      <w:r w:rsidRPr="275713A1">
        <w:rPr>
          <w:rFonts w:ascii="Calibri" w:eastAsia="Calibri" w:hAnsi="Calibri" w:cs="Calibri"/>
        </w:rPr>
        <w:t xml:space="preserve">4. </w:t>
      </w:r>
      <w:r w:rsidRPr="275713A1">
        <w:rPr>
          <w:rFonts w:ascii="Calibri" w:eastAsia="Calibri" w:hAnsi="Calibri" w:cs="Calibri"/>
          <w:u w:val="single"/>
        </w:rPr>
        <w:t>Rapports</w:t>
      </w:r>
      <w:r w:rsidRPr="275713A1">
        <w:rPr>
          <w:rFonts w:ascii="Calibri" w:eastAsia="Calibri" w:hAnsi="Calibri" w:cs="Calibri"/>
        </w:rPr>
        <w:t xml:space="preserve"> : Le </w:t>
      </w:r>
      <w:proofErr w:type="spellStart"/>
      <w:r w:rsidRPr="275713A1">
        <w:rPr>
          <w:rFonts w:ascii="Calibri" w:eastAsia="Calibri" w:hAnsi="Calibri" w:cs="Calibri"/>
        </w:rPr>
        <w:t>workbook</w:t>
      </w:r>
      <w:proofErr w:type="spellEnd"/>
      <w:r w:rsidRPr="275713A1">
        <w:rPr>
          <w:rFonts w:ascii="Calibri" w:eastAsia="Calibri" w:hAnsi="Calibri" w:cs="Calibri"/>
        </w:rPr>
        <w:t xml:space="preserve"> créer fait office de rapport à partir des données collectées par le script. On fait ensuite un retour dans une réunion hebdomadaire sur les erreurs remontées par le script. Ainsi ce rapport permet de surveiller et surveiller la disponibilité et la fiabilité du data center.</w:t>
      </w:r>
    </w:p>
    <w:p w14:paraId="208D58EF" w14:textId="77777777" w:rsidR="00926759" w:rsidRPr="00926759" w:rsidRDefault="00926759" w:rsidP="00926759"/>
    <w:p w14:paraId="190DA5FA" w14:textId="457E43DC" w:rsidR="24BEC89B" w:rsidRDefault="24BEC89B" w:rsidP="2A053FD8">
      <w:pPr>
        <w:pStyle w:val="Titre1"/>
      </w:pPr>
      <w:bookmarkStart w:id="173" w:name="_Toc136875596"/>
      <w:r>
        <w:t>V.       Choix du sujet</w:t>
      </w:r>
      <w:bookmarkEnd w:id="173"/>
    </w:p>
    <w:p w14:paraId="69B7D031" w14:textId="77777777" w:rsidR="00757DFA" w:rsidRPr="00757DFA" w:rsidRDefault="00757DFA" w:rsidP="00757DFA"/>
    <w:p w14:paraId="24597F4B" w14:textId="77777777" w:rsidR="00B15914" w:rsidRDefault="00B15914" w:rsidP="00B15914">
      <w:r>
        <w:t xml:space="preserve">On peut s’interroger sur la place d’un tel mémoire dans le monde de la finance où en informatique appliqué à la finance nous avons essentiellement des implémentations de modèles ou d’algorithme en lesquels on modifie quelques paramètres pour apporter une prédiction à l’évolution des marchés ou encore une vérification sur l’évolution des actions pour optimiser l’utilisation du portefeuille. </w:t>
      </w:r>
    </w:p>
    <w:p w14:paraId="1875390A" w14:textId="77777777" w:rsidR="00B15914" w:rsidRDefault="00B15914" w:rsidP="00B15914">
      <w:r>
        <w:t>Nous allons alors étudier ici pourquoi ce sujet s’imbrique complètement dans le monde de la finance et reste un atout fondamental dans l’étude théorique de la programmation pour l’optimisation d’exécution des scripts ou encore dans la sécurité.</w:t>
      </w:r>
    </w:p>
    <w:p w14:paraId="51149B71" w14:textId="5EE48C2B" w:rsidR="24BEC89B" w:rsidRDefault="00757DFA" w:rsidP="00757DFA">
      <w:pPr>
        <w:pStyle w:val="Titre2"/>
      </w:pPr>
      <w:bookmarkStart w:id="174" w:name="_Toc136875597"/>
      <w:r w:rsidRPr="00757DFA">
        <w:t>a.</w:t>
      </w:r>
      <w:r>
        <w:t xml:space="preserve">   </w:t>
      </w:r>
      <w:r w:rsidR="24BEC89B">
        <w:t>Explication de ce choix</w:t>
      </w:r>
      <w:bookmarkEnd w:id="174"/>
    </w:p>
    <w:p w14:paraId="5B57EC10" w14:textId="77777777" w:rsidR="00757DFA" w:rsidRPr="00757DFA" w:rsidRDefault="00757DFA" w:rsidP="00757DFA"/>
    <w:p w14:paraId="70DF191C" w14:textId="77777777" w:rsidR="00DD1D1C" w:rsidRDefault="00DD1D1C" w:rsidP="00DD1D1C">
      <w:r w:rsidRPr="6A7B631B">
        <w:rPr>
          <w:rFonts w:ascii="Calibri" w:eastAsia="Calibri" w:hAnsi="Calibri" w:cs="Calibri"/>
        </w:rPr>
        <w:t>Le multithreading et la programmation parallèle sont des technologies essentielles à la programmation informatique moderne. Ces technologies permettent d'accélérer les performances des applications et de réduire les temps de traitement en calculant plusieurs tâches simultanément. Elles sont couramment utilisées pour l'exécution d'opérations complexes qui nécessitent de gros calculs et un temps de traitement plus court. En outre, le multithreading et la programmation parallèle sont des sujets de recherche très intéressants, ce qui en fait un sujet idéal pour un mémoire</w:t>
      </w:r>
    </w:p>
    <w:p w14:paraId="39D33A1D" w14:textId="77777777" w:rsidR="00DD1D1C" w:rsidRDefault="00DD1D1C" w:rsidP="00DD1D1C">
      <w:pPr>
        <w:rPr>
          <w:rFonts w:ascii="Calibri" w:eastAsia="Calibri" w:hAnsi="Calibri" w:cs="Calibri"/>
        </w:rPr>
      </w:pPr>
      <w:r w:rsidRPr="275713A1">
        <w:rPr>
          <w:rFonts w:ascii="Calibri" w:eastAsia="Calibri" w:hAnsi="Calibri" w:cs="Calibri"/>
        </w:rPr>
        <w:t xml:space="preserve"> Ces techniques sont très utiles dans le secteur de la finance, car elles peuvent améliorer la vitesse et l'efficacité des systèmes financiers. Elles peuvent également être utilisées pour effectuer des calculs complexes et des analyses de données plus rapidement. </w:t>
      </w:r>
    </w:p>
    <w:p w14:paraId="77693696" w14:textId="77777777" w:rsidR="00DD1D1C" w:rsidRDefault="00DD1D1C" w:rsidP="00DD1D1C">
      <w:pPr>
        <w:rPr>
          <w:rFonts w:ascii="Calibri" w:eastAsia="Calibri" w:hAnsi="Calibri" w:cs="Calibri"/>
        </w:rPr>
      </w:pPr>
      <w:r w:rsidRPr="275713A1">
        <w:rPr>
          <w:rFonts w:ascii="Calibri" w:eastAsia="Calibri" w:hAnsi="Calibri" w:cs="Calibri"/>
        </w:rPr>
        <w:t>Pour avoir quelques applications sur la programmation parallèle, cela peut être utilisée pour optimiser le traitement des données et le calcul des risques dans le domaine de la finance. Par exemple, les banques peuvent utiliser des algorithmes de programmation parallèle pour optimiser le traitement des données et le calcul des risques associés aux opérations bancaires. Cela leur permet de réduire le temps nécessaire pour effectuer un calcul et d'accélérer le processus de prise de décision. Ainsi, cela peut être utilisée pour effectuer des analyses de données complexes et pour gérer des milliers de transactions simultanément.</w:t>
      </w:r>
    </w:p>
    <w:p w14:paraId="1A600058" w14:textId="77777777" w:rsidR="00DD1D1C" w:rsidRDefault="00DD1D1C" w:rsidP="00DD1D1C">
      <w:pPr>
        <w:rPr>
          <w:rFonts w:ascii="Calibri" w:eastAsia="Calibri" w:hAnsi="Calibri" w:cs="Calibri"/>
        </w:rPr>
      </w:pPr>
      <w:r w:rsidRPr="275713A1">
        <w:rPr>
          <w:rFonts w:ascii="Calibri" w:eastAsia="Calibri" w:hAnsi="Calibri" w:cs="Calibri"/>
        </w:rPr>
        <w:t>Par exemple, cela peut être utilisé par les entreprises financières pour améliorer leurs systèmes de trading. Les systèmes de trading peuvent être très complexes et nécessiter des calculs complexes et des opérations de négociation rapides. En utilisant le multithreading, les systèmes de trading peuvent effectuer plusieurs opérations simultanément. Cela peut permettre aux entreprises financières de réagir plus rapidement aux événements du marché et de mieux répondre aux besoins des clients. De plus, le multithreading peut également aider les entreprises à réduire leurs coûts de trading et à améliorer leurs marges bénéficiaires.</w:t>
      </w:r>
    </w:p>
    <w:p w14:paraId="063435FE" w14:textId="77777777" w:rsidR="008C3835" w:rsidRPr="008C3835" w:rsidRDefault="008C3835" w:rsidP="008C3835"/>
    <w:p w14:paraId="1E2E6838" w14:textId="7EB7DF69" w:rsidR="24BEC89B" w:rsidRDefault="24BEC89B" w:rsidP="2A053FD8">
      <w:pPr>
        <w:pStyle w:val="Titre2"/>
      </w:pPr>
      <w:bookmarkStart w:id="175" w:name="_Toc136875598"/>
      <w:r>
        <w:t>b.    Justification</w:t>
      </w:r>
      <w:bookmarkEnd w:id="175"/>
    </w:p>
    <w:p w14:paraId="74C6BE57" w14:textId="77777777" w:rsidR="006F1D0C" w:rsidRDefault="006F1D0C" w:rsidP="006F1D0C">
      <w:pPr>
        <w:rPr>
          <w:rFonts w:ascii="Calibri" w:eastAsia="Calibri" w:hAnsi="Calibri" w:cs="Calibri"/>
        </w:rPr>
      </w:pPr>
    </w:p>
    <w:p w14:paraId="70ADC67B" w14:textId="77777777" w:rsidR="00A7797B" w:rsidRDefault="00A7797B" w:rsidP="00A7797B">
      <w:r w:rsidRPr="6A7B631B">
        <w:rPr>
          <w:rFonts w:ascii="Calibri" w:eastAsia="Calibri" w:hAnsi="Calibri" w:cs="Calibri"/>
        </w:rPr>
        <w:lastRenderedPageBreak/>
        <w:t xml:space="preserve">Le multithreading est un sujet très pertinent pour les programmes informatiques modernes. De nos jours, les programmes sont de plus en plus complexes et exécutés sur des systèmes multiprocesseurs ou </w:t>
      </w:r>
      <w:proofErr w:type="spellStart"/>
      <w:r w:rsidRPr="6A7B631B">
        <w:rPr>
          <w:rFonts w:ascii="Calibri" w:eastAsia="Calibri" w:hAnsi="Calibri" w:cs="Calibri"/>
        </w:rPr>
        <w:t>multicore</w:t>
      </w:r>
      <w:proofErr w:type="spellEnd"/>
      <w:r w:rsidRPr="6A7B631B">
        <w:rPr>
          <w:rFonts w:ascii="Calibri" w:eastAsia="Calibri" w:hAnsi="Calibri" w:cs="Calibri"/>
        </w:rPr>
        <w:t xml:space="preserve">. Les programmes multithreads peuvent tirer parti des capacités de ces systèmes et permettre une exécution plus efficace et plus rapide. </w:t>
      </w:r>
    </w:p>
    <w:p w14:paraId="55A454A5" w14:textId="77777777" w:rsidR="00A7797B" w:rsidRDefault="00A7797B" w:rsidP="00A7797B">
      <w:r w:rsidRPr="275713A1">
        <w:rPr>
          <w:rFonts w:ascii="Calibri" w:eastAsia="Calibri" w:hAnsi="Calibri" w:cs="Calibri"/>
        </w:rPr>
        <w:t xml:space="preserve">De plus, le multithreading est une forme de programmation très flexible et peut être utilisée pour diverses tâches, qu'il s'agisse de calculs intensifs ou de tâches d'entrée/sortie tel que les </w:t>
      </w:r>
      <w:proofErr w:type="spellStart"/>
      <w:r w:rsidRPr="275713A1">
        <w:rPr>
          <w:rFonts w:ascii="Calibri" w:eastAsia="Calibri" w:hAnsi="Calibri" w:cs="Calibri"/>
        </w:rPr>
        <w:t>Stderr</w:t>
      </w:r>
      <w:proofErr w:type="spellEnd"/>
      <w:r w:rsidRPr="275713A1">
        <w:rPr>
          <w:rFonts w:ascii="Calibri" w:eastAsia="Calibri" w:hAnsi="Calibri" w:cs="Calibri"/>
        </w:rPr>
        <w:t xml:space="preserve"> ou </w:t>
      </w:r>
      <w:proofErr w:type="spellStart"/>
      <w:r w:rsidRPr="275713A1">
        <w:rPr>
          <w:rFonts w:ascii="Calibri" w:eastAsia="Calibri" w:hAnsi="Calibri" w:cs="Calibri"/>
        </w:rPr>
        <w:t>Stdin</w:t>
      </w:r>
      <w:proofErr w:type="spellEnd"/>
      <w:r w:rsidRPr="275713A1">
        <w:rPr>
          <w:rFonts w:ascii="Calibri" w:eastAsia="Calibri" w:hAnsi="Calibri" w:cs="Calibri"/>
        </w:rPr>
        <w:t xml:space="preserve"> dans la communication entre machine. Les applications qui nécessitent des tâches concurrentes ou des exécutions en parallèle peuvent bénéficier du multithreading. Par exemple, les applications Web et les jeux peuvent l'utiliser pour leur donner une meilleure réactivité. En outre, le multithreading est un sujet très diversifié.</w:t>
      </w:r>
    </w:p>
    <w:p w14:paraId="1C501071" w14:textId="77777777" w:rsidR="00A7797B" w:rsidRDefault="00A7797B" w:rsidP="00A7797B">
      <w:r w:rsidRPr="6A7B631B">
        <w:rPr>
          <w:rFonts w:ascii="Calibri" w:eastAsia="Calibri" w:hAnsi="Calibri" w:cs="Calibri"/>
        </w:rPr>
        <w:t xml:space="preserve">Dans le domaine de la finance, le multithreading peut être utilisé pour traiter de nombreuses tâches en même temps, telles que le traitement des données financières, le calcul des risques, l'analyse des marchés et l'exécution des transactions. </w:t>
      </w:r>
    </w:p>
    <w:p w14:paraId="46937200" w14:textId="77777777" w:rsidR="00A7797B" w:rsidRDefault="00A7797B" w:rsidP="00A7797B">
      <w:r w:rsidRPr="6A7B631B">
        <w:rPr>
          <w:rFonts w:ascii="Calibri" w:eastAsia="Calibri" w:hAnsi="Calibri" w:cs="Calibri"/>
        </w:rPr>
        <w:t>Cette technologie peut aider les entreprises financières à améliorer leurs performances et à réduire leurs coûts. Elle peut également améliorer la prise de décision et la gestion des risques. Enfin, elle peut permettre aux entreprises de mieux répondre aux exigences réglementaires et de mieux gérer leurs relations avec leurs clients.</w:t>
      </w:r>
    </w:p>
    <w:p w14:paraId="2189579F" w14:textId="77777777" w:rsidR="00A7797B" w:rsidRDefault="00A7797B" w:rsidP="00A7797B">
      <w:pPr>
        <w:rPr>
          <w:rFonts w:ascii="Calibri" w:eastAsia="Calibri" w:hAnsi="Calibri" w:cs="Calibri"/>
        </w:rPr>
      </w:pPr>
      <w:r w:rsidRPr="275713A1">
        <w:rPr>
          <w:rFonts w:ascii="Calibri" w:eastAsia="Calibri" w:hAnsi="Calibri" w:cs="Calibri"/>
        </w:rPr>
        <w:t>Par exemple, améliorer la vitesse d’exécution pour récupérer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des équipements permettra d’augmenter la sécurité des équipements en nous donnant, par exemple, la possibilité de pouvoir exécuter plusieurs fois le programme, pouvoir prendre des décisions qui puissent accroître l’efficacité des entités de l’entreprise. </w:t>
      </w:r>
    </w:p>
    <w:p w14:paraId="2CF33EA3" w14:textId="77777777" w:rsidR="00A7797B" w:rsidRDefault="00A7797B" w:rsidP="00A7797B">
      <w:pPr>
        <w:rPr>
          <w:rFonts w:ascii="Calibri" w:eastAsia="Calibri" w:hAnsi="Calibri" w:cs="Calibri"/>
        </w:rPr>
      </w:pPr>
      <w:r w:rsidRPr="275713A1">
        <w:rPr>
          <w:rFonts w:ascii="Calibri" w:eastAsia="Calibri" w:hAnsi="Calibri" w:cs="Calibri"/>
        </w:rPr>
        <w:t xml:space="preserve">En conclusion, ce mémoire donne ainsi une méthode générale pour exécuter le multithreading. L’immense avantage que ce mémoire apporte est qu’il est codé en Perl. En outre, il est adapté à la programmation </w:t>
      </w:r>
      <w:proofErr w:type="spellStart"/>
      <w:r w:rsidRPr="275713A1">
        <w:rPr>
          <w:rFonts w:ascii="Calibri" w:eastAsia="Calibri" w:hAnsi="Calibri" w:cs="Calibri"/>
        </w:rPr>
        <w:t>orientié</w:t>
      </w:r>
      <w:proofErr w:type="spellEnd"/>
      <w:r w:rsidRPr="275713A1">
        <w:rPr>
          <w:rFonts w:ascii="Calibri" w:eastAsia="Calibri" w:hAnsi="Calibri" w:cs="Calibri"/>
        </w:rPr>
        <w:t xml:space="preserve"> objet et à la programmation de type Shell comme Python. Les méthodes explicitées en ce mémoire permettront de les adapter aux modèles classiques de la finance.</w:t>
      </w:r>
    </w:p>
    <w:p w14:paraId="68A6036C" w14:textId="43DE41DE" w:rsidR="006A182A" w:rsidRDefault="006A182A" w:rsidP="006F1D0C">
      <w:pPr>
        <w:rPr>
          <w:rFonts w:ascii="Calibri" w:eastAsia="Calibri" w:hAnsi="Calibri" w:cs="Calibri"/>
        </w:rPr>
      </w:pPr>
    </w:p>
    <w:p w14:paraId="4091B040" w14:textId="4CEE8944" w:rsidR="006A182A" w:rsidRDefault="006A182A" w:rsidP="006F1D0C">
      <w:pPr>
        <w:rPr>
          <w:rFonts w:ascii="Calibri" w:eastAsia="Calibri" w:hAnsi="Calibri" w:cs="Calibri"/>
        </w:rPr>
      </w:pPr>
      <w:r>
        <w:rPr>
          <w:rFonts w:ascii="Calibri" w:eastAsia="Calibri" w:hAnsi="Calibri" w:cs="Calibri"/>
        </w:rPr>
        <w:t>Context</w:t>
      </w:r>
      <w:r w:rsidR="00A7797B">
        <w:rPr>
          <w:rFonts w:ascii="Calibri" w:eastAsia="Calibri" w:hAnsi="Calibri" w:cs="Calibri"/>
        </w:rPr>
        <w:t>e</w:t>
      </w:r>
      <w:r>
        <w:rPr>
          <w:rFonts w:ascii="Calibri" w:eastAsia="Calibri" w:hAnsi="Calibri" w:cs="Calibri"/>
        </w:rPr>
        <w:t xml:space="preserve"> des technologie utilisées :</w:t>
      </w:r>
      <w:hyperlink r:id="rId24" w:history="1">
        <w:r w:rsidR="00FC075B" w:rsidRPr="00A116D0">
          <w:rPr>
            <w:rStyle w:val="Lienhypertexte"/>
            <w:rFonts w:ascii="Calibri" w:eastAsia="Calibri" w:hAnsi="Calibri" w:cs="Calibri"/>
          </w:rPr>
          <w:t xml:space="preserve"> Intel</w:t>
        </w:r>
        <w:r w:rsidR="00A116D0" w:rsidRPr="00A116D0">
          <w:rPr>
            <w:rStyle w:val="Lienhypertexte"/>
            <w:rFonts w:ascii="Calibri" w:eastAsia="Calibri" w:hAnsi="Calibri" w:cs="Calibri"/>
          </w:rPr>
          <w:t xml:space="preserve"> Xeon Gold 6136 Processor</w:t>
        </w:r>
      </w:hyperlink>
      <w:r w:rsidR="00276E79">
        <w:rPr>
          <w:rFonts w:ascii="Calibri" w:eastAsia="Calibri" w:hAnsi="Calibri" w:cs="Calibri"/>
        </w:rPr>
        <w:t xml:space="preserve"> </w:t>
      </w:r>
    </w:p>
    <w:p w14:paraId="09BDB8B7" w14:textId="082B3F1A" w:rsidR="006A182A" w:rsidRDefault="006A182A" w:rsidP="006F1D0C">
      <w:r w:rsidRPr="006A182A">
        <w:rPr>
          <w:noProof/>
          <w:lang w:eastAsia="fr-FR"/>
        </w:rPr>
        <w:drawing>
          <wp:inline distT="0" distB="0" distL="0" distR="0" wp14:anchorId="0373BA71" wp14:editId="2415BD7C">
            <wp:extent cx="6645910" cy="907415"/>
            <wp:effectExtent l="0" t="0" r="2540" b="6985"/>
            <wp:docPr id="1736809093" name="Image 173680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907415"/>
                    </a:xfrm>
                    <a:prstGeom prst="rect">
                      <a:avLst/>
                    </a:prstGeom>
                  </pic:spPr>
                </pic:pic>
              </a:graphicData>
            </a:graphic>
          </wp:inline>
        </w:drawing>
      </w:r>
    </w:p>
    <w:p w14:paraId="7E2084E9" w14:textId="44B42FEC" w:rsidR="00276E79" w:rsidRDefault="00270A3B" w:rsidP="00270A3B">
      <w:pPr>
        <w:pStyle w:val="Paragraphedeliste"/>
        <w:numPr>
          <w:ilvl w:val="0"/>
          <w:numId w:val="23"/>
        </w:numPr>
      </w:pPr>
      <w:r>
        <w:t xml:space="preserve">Utiliser la technologie </w:t>
      </w:r>
      <w:hyperlink r:id="rId26" w:anchor=":~:text=What%20Is%20Multithreading%3F,CPU%20cores%20to%20save%20time." w:history="1">
        <w:r w:rsidRPr="00E31312">
          <w:rPr>
            <w:rStyle w:val="Lienhypertexte"/>
          </w:rPr>
          <w:t>Hyper</w:t>
        </w:r>
        <w:r w:rsidR="00E31312" w:rsidRPr="00E31312">
          <w:rPr>
            <w:rStyle w:val="Lienhypertexte"/>
          </w:rPr>
          <w:t xml:space="preserve">- </w:t>
        </w:r>
        <w:r w:rsidRPr="00E31312">
          <w:rPr>
            <w:rStyle w:val="Lienhypertexte"/>
          </w:rPr>
          <w:t>Threading</w:t>
        </w:r>
        <w:r w:rsidR="00E31312" w:rsidRPr="00E31312">
          <w:rPr>
            <w:rStyle w:val="Lienhypertexte"/>
          </w:rPr>
          <w:t xml:space="preserve"> </w:t>
        </w:r>
      </w:hyperlink>
      <w:r w:rsidR="00E31312">
        <w:t xml:space="preserve"> </w:t>
      </w:r>
    </w:p>
    <w:p w14:paraId="7FB9E87C" w14:textId="77777777" w:rsidR="006A182A" w:rsidRPr="002C6FF2" w:rsidRDefault="006A182A" w:rsidP="006F1D0C"/>
    <w:p w14:paraId="366127AC" w14:textId="4310240A" w:rsidR="24BEC89B" w:rsidRDefault="24BEC89B" w:rsidP="2A053FD8">
      <w:pPr>
        <w:pStyle w:val="Titre1"/>
      </w:pPr>
      <w:bookmarkStart w:id="176" w:name="_Toc136875599"/>
      <w:r>
        <w:t xml:space="preserve">VI.     </w:t>
      </w:r>
      <w:commentRangeStart w:id="177"/>
      <w:commentRangeStart w:id="178"/>
      <w:r>
        <w:t>Présentation de la solution proposée</w:t>
      </w:r>
      <w:bookmarkEnd w:id="176"/>
      <w:commentRangeEnd w:id="177"/>
      <w:r w:rsidR="001509AF">
        <w:rPr>
          <w:rStyle w:val="Marquedecommentaire"/>
          <w:rFonts w:asciiTheme="minorHAnsi" w:eastAsiaTheme="minorHAnsi" w:hAnsiTheme="minorHAnsi" w:cstheme="minorBidi"/>
          <w:color w:val="auto"/>
        </w:rPr>
        <w:commentReference w:id="177"/>
      </w:r>
      <w:commentRangeEnd w:id="178"/>
      <w:r w:rsidR="00F321C5">
        <w:rPr>
          <w:rStyle w:val="Marquedecommentaire"/>
          <w:rFonts w:asciiTheme="minorHAnsi" w:eastAsiaTheme="minorHAnsi" w:hAnsiTheme="minorHAnsi" w:cstheme="minorBidi"/>
          <w:color w:val="auto"/>
        </w:rPr>
        <w:commentReference w:id="178"/>
      </w:r>
    </w:p>
    <w:p w14:paraId="34DD9B8E" w14:textId="77777777" w:rsidR="00A4136F" w:rsidRDefault="00A4136F" w:rsidP="00A4136F"/>
    <w:p w14:paraId="19ED9ECA" w14:textId="28A3F43D" w:rsidR="00A4136F" w:rsidRDefault="00A4136F" w:rsidP="00A4136F">
      <w:r>
        <w:t xml:space="preserve">Depuis l'attribution du sujet portant sur la programmation parallèle, plusieurs étapes distinctes ont été franchies afin d'aboutir à un résultat exploitable permettant de formaliser mon script. Ces étapes peuvent être considérées comme des paliers nécessaires pour atteindre un objectif spécifique. Même si </w:t>
      </w:r>
      <w:commentRangeStart w:id="179"/>
      <w:r>
        <w:t>les résultats obtenus n'ont pas été concluants</w:t>
      </w:r>
      <w:commentRangeEnd w:id="179"/>
      <w:r w:rsidR="004C2FDB">
        <w:rPr>
          <w:rStyle w:val="Marquedecommentaire"/>
        </w:rPr>
        <w:commentReference w:id="179"/>
      </w:r>
      <w:r>
        <w:t>, la recherche et l'application des méthodes étudiées tout au long du processus ont permis d'approfondir la compréhension de l'équipe. Il convient de souligner que la rédaction de ce mémoire revêt un caractère pédagogique visant à transmettre les connaissances appropriées sur la programmation Perl, notamment la programmation parallèle dans le data center de la BNP Paribas.</w:t>
      </w:r>
    </w:p>
    <w:p w14:paraId="4ACB2C47" w14:textId="77777777" w:rsidR="00A4136F" w:rsidRPr="00A4136F" w:rsidRDefault="00A4136F" w:rsidP="00A4136F"/>
    <w:p w14:paraId="6D971382" w14:textId="0F409613" w:rsidR="24BEC89B" w:rsidRDefault="422E56BB" w:rsidP="003D3C6F">
      <w:pPr>
        <w:pStyle w:val="Titre2"/>
        <w:numPr>
          <w:ilvl w:val="0"/>
          <w:numId w:val="28"/>
        </w:numPr>
      </w:pPr>
      <w:bookmarkStart w:id="180" w:name="_Les_différentes_bibliothèques"/>
      <w:bookmarkStart w:id="181" w:name="_Toc136875600"/>
      <w:bookmarkEnd w:id="180"/>
      <w:r>
        <w:lastRenderedPageBreak/>
        <w:t>Les</w:t>
      </w:r>
      <w:r w:rsidR="24BEC89B">
        <w:t xml:space="preserve"> différentes bibliothèques de Perl pour le calcul parallèle</w:t>
      </w:r>
      <w:bookmarkEnd w:id="181"/>
    </w:p>
    <w:p w14:paraId="117D4EB1" w14:textId="77777777" w:rsidR="003D3C6F" w:rsidRDefault="003D3C6F" w:rsidP="003D3C6F"/>
    <w:p w14:paraId="1678202E" w14:textId="3ACBFD46" w:rsidR="00EC0385" w:rsidRDefault="00EC0385" w:rsidP="00EC0385">
      <w:pPr>
        <w:spacing w:line="276" w:lineRule="auto"/>
      </w:pPr>
      <w:r>
        <w:t>La question du choix sur les bibliothèques se pose et doit être réfléchi et testé. En effet, le langage Perl est un langage en déclin et pe</w:t>
      </w:r>
      <w:del w:id="182" w:author="Thierry JAILLET" w:date="2023-07-14T08:04:00Z">
        <w:r w:rsidDel="00D95998">
          <w:delText>u</w:delText>
        </w:r>
      </w:del>
      <w:ins w:id="183" w:author="Thierry JAILLET" w:date="2023-07-14T08:04:00Z">
        <w:r w:rsidR="00D95998">
          <w:t>u</w:t>
        </w:r>
      </w:ins>
      <w:del w:id="184" w:author="Thierry JAILLET" w:date="2023-07-14T08:04:00Z">
        <w:r w:rsidDel="00D95998">
          <w:delText>t</w:delText>
        </w:r>
      </w:del>
      <w:r>
        <w:t xml:space="preserve"> de site</w:t>
      </w:r>
      <w:ins w:id="185" w:author="Thierry JAILLET" w:date="2023-07-14T08:04:00Z">
        <w:r w:rsidR="00D95998">
          <w:t>s</w:t>
        </w:r>
      </w:ins>
      <w:r>
        <w:t xml:space="preserve"> </w:t>
      </w:r>
      <w:proofErr w:type="spellStart"/>
      <w:r>
        <w:t>internet</w:t>
      </w:r>
      <w:ins w:id="186" w:author="Thierry JAILLET" w:date="2023-07-14T08:04:00Z">
        <w:r w:rsidR="00D95998">
          <w:t>s</w:t>
        </w:r>
      </w:ins>
      <w:proofErr w:type="spellEnd"/>
      <w:r>
        <w:t xml:space="preserve"> ou encore de référence littéraire fournissent des informations vulgarisées ou qui soit pédagogique sur des sujets aussi poussés qui est le multithreading ou la programmation parallèle comme </w:t>
      </w:r>
      <w:commentRangeStart w:id="187"/>
      <w:r>
        <w:t>on peut en trouver massivement en Python ou Java</w:t>
      </w:r>
      <w:commentRangeEnd w:id="187"/>
      <w:r w:rsidR="00D95998">
        <w:rPr>
          <w:rStyle w:val="Marquedecommentaire"/>
        </w:rPr>
        <w:commentReference w:id="187"/>
      </w:r>
      <w:r>
        <w:t>. Cela est présenté par les graphiques suivant</w:t>
      </w:r>
      <w:ins w:id="188" w:author="Thierry JAILLET" w:date="2023-07-14T07:59:00Z">
        <w:r w:rsidR="007613E0">
          <w:t>s</w:t>
        </w:r>
      </w:ins>
      <w:r>
        <w:t xml:space="preserve"> issu</w:t>
      </w:r>
      <w:del w:id="189" w:author="Thierry JAILLET" w:date="2023-07-14T07:59:00Z">
        <w:r w:rsidDel="007613E0">
          <w:delText>e</w:delText>
        </w:r>
      </w:del>
      <w:r>
        <w:t>s de la page du blog “</w:t>
      </w:r>
      <w:hyperlink r:id="rId27">
        <w:r w:rsidRPr="275713A1">
          <w:rPr>
            <w:rStyle w:val="Lienhypertexte"/>
          </w:rPr>
          <w:t>Perl est-il un langage mourant ?</w:t>
        </w:r>
      </w:hyperlink>
      <w:r>
        <w:t>”</w:t>
      </w: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228"/>
        <w:gridCol w:w="5344"/>
      </w:tblGrid>
      <w:tr w:rsidR="00EC0385" w14:paraId="19029BB5" w14:textId="77777777" w:rsidTr="002E46FA">
        <w:trPr>
          <w:trHeight w:val="300"/>
        </w:trPr>
        <w:tc>
          <w:tcPr>
            <w:tcW w:w="5228" w:type="dxa"/>
            <w:vAlign w:val="center"/>
          </w:tcPr>
          <w:p w14:paraId="19773E42" w14:textId="77777777" w:rsidR="00EC0385" w:rsidRDefault="00EC0385" w:rsidP="002E46FA">
            <w:pPr>
              <w:jc w:val="center"/>
            </w:pPr>
            <w:r>
              <w:rPr>
                <w:noProof/>
                <w:lang w:eastAsia="fr-FR"/>
              </w:rPr>
              <w:drawing>
                <wp:inline distT="0" distB="0" distL="0" distR="0" wp14:anchorId="1C2F15DF" wp14:editId="5566BA51">
                  <wp:extent cx="3171825" cy="1962150"/>
                  <wp:effectExtent l="0" t="0" r="0" b="0"/>
                  <wp:docPr id="1648899185" name="Image 164889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1825" cy="1962150"/>
                          </a:xfrm>
                          <a:prstGeom prst="rect">
                            <a:avLst/>
                          </a:prstGeom>
                        </pic:spPr>
                      </pic:pic>
                    </a:graphicData>
                  </a:graphic>
                </wp:inline>
              </w:drawing>
            </w:r>
            <w:r w:rsidRPr="275713A1">
              <w:rPr>
                <w:sz w:val="18"/>
                <w:szCs w:val="18"/>
              </w:rPr>
              <w:t>Figure VI.a.1 - évolution de l’utilisation des langages entre 2004 et 2019.</w:t>
            </w:r>
          </w:p>
        </w:tc>
        <w:tc>
          <w:tcPr>
            <w:tcW w:w="5344" w:type="dxa"/>
            <w:vAlign w:val="center"/>
          </w:tcPr>
          <w:p w14:paraId="0E9C30A3" w14:textId="77777777" w:rsidR="00EC0385" w:rsidRDefault="00EC0385" w:rsidP="002E46FA">
            <w:pPr>
              <w:jc w:val="center"/>
            </w:pPr>
            <w:r>
              <w:rPr>
                <w:noProof/>
                <w:lang w:eastAsia="fr-FR"/>
              </w:rPr>
              <w:drawing>
                <wp:inline distT="0" distB="0" distL="0" distR="0" wp14:anchorId="61069901" wp14:editId="5528A490">
                  <wp:extent cx="3283884" cy="1883549"/>
                  <wp:effectExtent l="0" t="0" r="0" b="0"/>
                  <wp:docPr id="476440578" name="Image 47644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3884" cy="1883549"/>
                          </a:xfrm>
                          <a:prstGeom prst="rect">
                            <a:avLst/>
                          </a:prstGeom>
                        </pic:spPr>
                      </pic:pic>
                    </a:graphicData>
                  </a:graphic>
                </wp:inline>
              </w:drawing>
            </w:r>
            <w:r w:rsidRPr="275713A1">
              <w:rPr>
                <w:sz w:val="18"/>
                <w:szCs w:val="18"/>
              </w:rPr>
              <w:t>Figure VI.a.2 - estimation de l’évolution de l’utilisation des langages Perl, Delphi et Cobol.</w:t>
            </w:r>
          </w:p>
        </w:tc>
      </w:tr>
    </w:tbl>
    <w:p w14:paraId="141C34F7" w14:textId="77777777" w:rsidR="00EC0385" w:rsidRDefault="00EC0385" w:rsidP="00EC0385">
      <w:pPr>
        <w:spacing w:after="0" w:line="276" w:lineRule="auto"/>
      </w:pPr>
    </w:p>
    <w:p w14:paraId="1928A2C7" w14:textId="77777777" w:rsidR="00EC0385" w:rsidRDefault="00EC0385" w:rsidP="00EC0385">
      <w:pPr>
        <w:spacing w:after="0" w:line="276" w:lineRule="auto"/>
      </w:pPr>
      <w:r>
        <w:t>Une bonne partie de mon travail a donc consisté à tester une à une les bibliothèques et leurs fonctionnalités, à comprendre le debugge de Perl qui n’est pas aussi explicite que ceux que l’on a de nos jours, et souvent à ne pas hésiter à m’aventurer dans de nouvelle bibliothèque jamais utilisé dans le data center pour explorer de nouvelle possibilité à la facilité de l’exécution des scripts.</w:t>
      </w:r>
    </w:p>
    <w:p w14:paraId="46F964DD" w14:textId="77777777" w:rsidR="00EC0385" w:rsidRDefault="00EC0385" w:rsidP="00EC0385">
      <w:pPr>
        <w:spacing w:after="0" w:line="276" w:lineRule="auto"/>
      </w:pPr>
    </w:p>
    <w:p w14:paraId="689F5171" w14:textId="0854C931" w:rsidR="00EC0385" w:rsidRDefault="00EC0385" w:rsidP="00EC0385">
      <w:pPr>
        <w:spacing w:after="0" w:line="276" w:lineRule="auto"/>
      </w:pPr>
      <w:r>
        <w:t>Par exemple, la version 6 de Perl, sorti en 2015, inclus la bibliothèque “</w:t>
      </w:r>
      <w:proofErr w:type="spellStart"/>
      <w:r w:rsidR="0019426A">
        <w:fldChar w:fldCharType="begin"/>
      </w:r>
      <w:r w:rsidR="0019426A">
        <w:instrText xml:space="preserve"> HYPERLINK "https://metacpan.org/search?size=20&amp;q=Parallel%3A%3A" </w:instrText>
      </w:r>
      <w:r w:rsidR="0019426A">
        <w:fldChar w:fldCharType="separate"/>
      </w:r>
      <w:r w:rsidRPr="005E2C2D">
        <w:rPr>
          <w:rStyle w:val="Lienhypertexte"/>
        </w:rPr>
        <w:t>Parallel</w:t>
      </w:r>
      <w:proofErr w:type="spellEnd"/>
      <w:r w:rsidR="0019426A">
        <w:rPr>
          <w:rStyle w:val="Lienhypertexte"/>
        </w:rPr>
        <w:fldChar w:fldCharType="end"/>
      </w:r>
      <w:r>
        <w:t>” offrant une facilité pour la programmation parallèle. Cependant, la version 6 de Perl est une refonte profonde du langage Perl et demande une nouvelle réadaptation voire une formation pour utiliser cette version. Cette version a d’ailleurs eu pour effet de la création du langage “Raku”. Compte tenu de ce changement en profondeur, la version 5 de Perl reste encore utilité et mise à jour. Nous ne nous attarderons pas pus là-dessus par conséquent, mais ce point est important à souligner que la version 5 de Perl (ainsi que toutes ces mises à jour), ne possède pas de bibliothèque spécifique pour la programmation parallèle et demande ainsi une bonne connaissance (niveau expert) des bibliothèques de la version 5 et du langage Perl pour mettre en place un script solvable sur la programmation parallèle.</w:t>
      </w:r>
    </w:p>
    <w:p w14:paraId="4304501D" w14:textId="77777777" w:rsidR="00EC0385" w:rsidRDefault="00EC0385" w:rsidP="00EC0385">
      <w:pPr>
        <w:spacing w:after="0" w:line="276" w:lineRule="auto"/>
      </w:pPr>
    </w:p>
    <w:p w14:paraId="1782503D" w14:textId="77777777" w:rsidR="00EC0385" w:rsidRDefault="00EC0385" w:rsidP="00EC0385">
      <w:pPr>
        <w:spacing w:line="276" w:lineRule="auto"/>
      </w:pPr>
      <w:r>
        <w:t>Cependant, cela dépend comment Perl est installé sur les machines. Perl fonctionne un peu comme Python sur la gestion des bibliothèques : lors de l’installation de Perl avec son environnement, nous avons des packages de base pour le codage d’un script. Mais pour les spécificités, comme en l’occurrence la programmation parallèle, cela implique le téléchargement de bibliothèque sous forme de package comme on peut faire en Python avec par exemple “</w:t>
      </w:r>
      <w:proofErr w:type="spellStart"/>
      <w:r w:rsidRPr="00956A6E">
        <w:rPr>
          <w:b/>
          <w:bCs/>
          <w:color w:val="7030A0"/>
        </w:rPr>
        <w:t>numpy</w:t>
      </w:r>
      <w:proofErr w:type="spellEnd"/>
      <w:r>
        <w:t xml:space="preserve">”. Or le téléchargement de telle bibliothèque en Perl (comme en Python) m’est impossible compte tenu qu’il faut avoir un statu de manager interne à l’entreprise pour pouvoir faire des installations suite à des </w:t>
      </w:r>
      <w:proofErr w:type="gramStart"/>
      <w:r>
        <w:t>téléchargement</w:t>
      </w:r>
      <w:proofErr w:type="gramEnd"/>
      <w:r>
        <w:t xml:space="preserve"> sur internet par mesure de sécurité. Même si les virus sont bien gérés, il y a plusieurs étapes à suivre pour le téléchargement et des demandes spécifique qui mènent à des vérifications approfondies pour le téléchargement et l’utilisation de site internet dans l’utilisation des bibliothèques (exemple : </w:t>
      </w:r>
      <w:proofErr w:type="spellStart"/>
      <w:r>
        <w:t>ChatGPT</w:t>
      </w:r>
      <w:proofErr w:type="spellEnd"/>
      <w:r>
        <w:t xml:space="preserve"> est interdits d’utilisation). Ce rempart bureaucratique est fondamental et parfaitement justifié, compte tenu que les </w:t>
      </w:r>
      <w:r>
        <w:lastRenderedPageBreak/>
        <w:t>équipements sur lesquelles je travaille il y a toutes les données de la banque qui transitent (comptes, prêts, virements et opérations financière de toutes natures).</w:t>
      </w:r>
    </w:p>
    <w:p w14:paraId="7D4CF69E" w14:textId="77777777" w:rsidR="00EC0385" w:rsidRDefault="00EC0385" w:rsidP="00EC0385">
      <w:pPr>
        <w:spacing w:line="276" w:lineRule="auto"/>
      </w:pPr>
      <w:r>
        <w:t xml:space="preserve">La version du langage Perl avec laquelle j’ai dû composer est la version 5.16. C’est une version qui fut mise en place en 2012 et est toujours adapté à la technologie F5 et au protocole SSH. En effet, malgré les inconvénients de compréhension et d’accessibilité au langage Perl, une fois pris en main et une bonne assimilation des bases, Perl requiert une puissance d’application tout aussi efficace que les dernières versions de Python avec un formalise du langage C++ ou Java. Perl est ainsi la jonction de l’efficacité de la programmation orientée </w:t>
      </w:r>
      <w:proofErr w:type="spellStart"/>
      <w:r>
        <w:t>object</w:t>
      </w:r>
      <w:proofErr w:type="spellEnd"/>
      <w:r>
        <w:t xml:space="preserve"> (POO) et de la programmation classique que nous offre Python. Il faut en effet savoir comprendre la logique de ces deux formes de codage pour assimiler en un seul langage les capacités de ces deux formes de programmation. Cela implique comme difficulté de l’accessibilité du langage Perl qui demande une logique à part entière et une compréhension plus générale de la POO et de la programmation classique. </w:t>
      </w:r>
    </w:p>
    <w:p w14:paraId="0C9E1006" w14:textId="77777777" w:rsidR="00EC0385" w:rsidRDefault="00EC0385" w:rsidP="00EC0385">
      <w:pPr>
        <w:spacing w:line="276" w:lineRule="auto"/>
      </w:pPr>
      <w:r>
        <w:t>Les bibliothèques ainsi utilisées en la version de Perl 5.16 sont :</w:t>
      </w:r>
    </w:p>
    <w:bookmarkStart w:id="190" w:name="_Int_uA6GeiZk"/>
    <w:p w14:paraId="26D97D23" w14:textId="438505F9" w:rsidR="00EC0385" w:rsidRDefault="00EC0385" w:rsidP="00EC0385">
      <w:pPr>
        <w:pStyle w:val="Paragraphedeliste"/>
        <w:numPr>
          <w:ilvl w:val="0"/>
          <w:numId w:val="30"/>
        </w:numPr>
        <w:spacing w:line="276" w:lineRule="auto"/>
      </w:pPr>
      <w:r>
        <w:fldChar w:fldCharType="begin"/>
      </w:r>
      <w:r>
        <w:instrText xml:space="preserve"> HYPERLINK "https://metacpan.org/pod/threads" \h </w:instrText>
      </w:r>
      <w:r>
        <w:fldChar w:fldCharType="separate"/>
      </w:r>
      <w:r w:rsidRPr="275713A1">
        <w:rPr>
          <w:rStyle w:val="Lienhypertexte"/>
        </w:rPr>
        <w:t>threads</w:t>
      </w:r>
      <w:r>
        <w:rPr>
          <w:rStyle w:val="Lienhypertexte"/>
        </w:rPr>
        <w:fldChar w:fldCharType="end"/>
      </w:r>
      <w:bookmarkEnd w:id="190"/>
      <w:r>
        <w:t xml:space="preserve"> – la bibliothèque star et fondamentale pour le multithreading. Elle utilise ici la POO pour pouvoir créer un thread au sein du </w:t>
      </w:r>
      <w:proofErr w:type="spellStart"/>
      <w:r>
        <w:t>core</w:t>
      </w:r>
      <w:proofErr w:type="spellEnd"/>
      <w:r>
        <w:t xml:space="preserve"> du CPU et du processus. Pour créer un thread on use la ligne de code suivante : “</w:t>
      </w:r>
      <w:r w:rsidRPr="00956A6E">
        <w:rPr>
          <w:b/>
          <w:bCs/>
        </w:rPr>
        <w:t xml:space="preserve">threads -&gt; </w:t>
      </w:r>
      <w:proofErr w:type="spellStart"/>
      <w:proofErr w:type="gramStart"/>
      <w:r w:rsidRPr="00956A6E">
        <w:rPr>
          <w:b/>
          <w:bCs/>
        </w:rPr>
        <w:t>create</w:t>
      </w:r>
      <w:proofErr w:type="spellEnd"/>
      <w:r w:rsidRPr="00956A6E">
        <w:rPr>
          <w:b/>
          <w:bCs/>
        </w:rPr>
        <w:t>(</w:t>
      </w:r>
      <w:proofErr w:type="gramEnd"/>
      <w:r w:rsidRPr="00956A6E">
        <w:rPr>
          <w:b/>
          <w:bCs/>
        </w:rPr>
        <w:t>\&amp;</w:t>
      </w:r>
      <w:proofErr w:type="spellStart"/>
      <w:r w:rsidRPr="00956A6E">
        <w:rPr>
          <w:b/>
          <w:bCs/>
        </w:rPr>
        <w:t>sub</w:t>
      </w:r>
      <w:proofErr w:type="spellEnd"/>
      <w:r w:rsidRPr="00956A6E">
        <w:rPr>
          <w:b/>
          <w:bCs/>
        </w:rPr>
        <w:t>,</w:t>
      </w:r>
      <w:r>
        <w:t xml:space="preserve"> </w:t>
      </w:r>
      <w:r w:rsidRPr="00956A6E">
        <w:rPr>
          <w:b/>
          <w:bCs/>
        </w:rPr>
        <w:t>(&lt;</w:t>
      </w:r>
      <w:r w:rsidRPr="003850C4">
        <w:rPr>
          <w:color w:val="00B0F0"/>
        </w:rPr>
        <w:t>variables</w:t>
      </w:r>
      <w:r w:rsidRPr="00956A6E">
        <w:rPr>
          <w:b/>
          <w:bCs/>
        </w:rPr>
        <w:t>&gt;));</w:t>
      </w:r>
      <w:r w:rsidR="00956A6E">
        <w:t xml:space="preserve"> </w:t>
      </w:r>
      <w:r>
        <w:t xml:space="preserve">”. Ainsi un thread use les pointeurs de C++ sur un ensemble de paramètre, comme la référence d’une fonction vu ici, une écriture identique à ce que l’on peut retrouver en C++. </w:t>
      </w:r>
      <w:r>
        <w:br/>
        <w:t>Le thread scinde l’exécution principale du script en un nombre de tâche égale au nombre de thread ainsi créer par la méthode des pointeurs en stockant respectivement l’exécution de la tâche de chaque thread crée dans un compartiment en parallèle aux autres tâches du script en cours. Plus généralement, on dit que l’on “effile” le processeur par rapport à la multiplicité des tâches.</w:t>
      </w:r>
      <w:r>
        <w:br/>
        <w:t>On peut créer au maximum 453 threads. En effet, nous le verrons plus loin sur les résultats, l’utilisation de thread implique une utilisation massive de la mémoire. Chaque thread crée induit une création multiple de variable. On a l’équation suivante : “{1 thread} x {nombre de variable associées à la référence}”. En outre, l’utilisation de la mémoire aussi massive induite que chaque variable associée à la création d’un thread est unique puisque compartimenté de manière indépendante dans l’utilisation du CPU.</w:t>
      </w:r>
    </w:p>
    <w:p w14:paraId="00A28215" w14:textId="77777777" w:rsidR="00EC0385" w:rsidRDefault="004A63C0" w:rsidP="00EC0385">
      <w:pPr>
        <w:pStyle w:val="Paragraphedeliste"/>
        <w:numPr>
          <w:ilvl w:val="0"/>
          <w:numId w:val="30"/>
        </w:numPr>
        <w:spacing w:line="276" w:lineRule="auto"/>
      </w:pPr>
      <w:hyperlink r:id="rId30">
        <w:r w:rsidR="00EC0385" w:rsidRPr="275713A1">
          <w:rPr>
            <w:rStyle w:val="Lienhypertexte"/>
          </w:rPr>
          <w:t>Net</w:t>
        </w:r>
        <w:proofErr w:type="gramStart"/>
        <w:r w:rsidR="00EC0385" w:rsidRPr="275713A1">
          <w:rPr>
            <w:rStyle w:val="Lienhypertexte"/>
          </w:rPr>
          <w:t>::</w:t>
        </w:r>
        <w:proofErr w:type="spellStart"/>
        <w:r w:rsidR="00EC0385" w:rsidRPr="275713A1">
          <w:rPr>
            <w:rStyle w:val="Lienhypertexte"/>
          </w:rPr>
          <w:t>OpenSSH</w:t>
        </w:r>
        <w:proofErr w:type="spellEnd"/>
        <w:proofErr w:type="gramEnd"/>
      </w:hyperlink>
      <w:r w:rsidR="00EC0385">
        <w:t xml:space="preserve"> - C’est une bibliothèque qui offre la possibilité d’une </w:t>
      </w:r>
      <w:proofErr w:type="spellStart"/>
      <w:r w:rsidR="00EC0385">
        <w:t>asynchronie</w:t>
      </w:r>
      <w:proofErr w:type="spellEnd"/>
      <w:r w:rsidR="00EC0385">
        <w:t xml:space="preserve"> maîtrisée pour la connexion à de multiples équipements. Elle est parfaitement adaptée à la bibliothèque “threads” puisqu’elle est formalisée pour être comprise par le protocole SSH. Il n’y a donc pas de défaut de compréhension ou d’interprétation de la bibliothèque thread à celle-ci puisqu’elle passe par l’interprétation du protocole SSH où la bibliothèque thread est aussi adaptée. </w:t>
      </w:r>
    </w:p>
    <w:bookmarkStart w:id="191" w:name="_Int_iE4flLqg"/>
    <w:p w14:paraId="75651559" w14:textId="77777777" w:rsidR="00EC0385" w:rsidRDefault="00EC0385" w:rsidP="00EC0385">
      <w:pPr>
        <w:pStyle w:val="Paragraphedeliste"/>
        <w:numPr>
          <w:ilvl w:val="0"/>
          <w:numId w:val="30"/>
        </w:numPr>
        <w:spacing w:line="276" w:lineRule="auto"/>
      </w:pPr>
      <w:r>
        <w:fldChar w:fldCharType="begin"/>
      </w:r>
      <w:r>
        <w:instrText xml:space="preserve"> HYPERLINK "https://metacpan.org/pod/threads::shared" \h </w:instrText>
      </w:r>
      <w:r>
        <w:fldChar w:fldCharType="separate"/>
      </w:r>
      <w:r w:rsidRPr="275713A1">
        <w:rPr>
          <w:rStyle w:val="Lienhypertexte"/>
        </w:rPr>
        <w:t>threads</w:t>
      </w:r>
      <w:proofErr w:type="gramStart"/>
      <w:r w:rsidRPr="275713A1">
        <w:rPr>
          <w:rStyle w:val="Lienhypertexte"/>
        </w:rPr>
        <w:t>::</w:t>
      </w:r>
      <w:proofErr w:type="spellStart"/>
      <w:proofErr w:type="gramEnd"/>
      <w:r>
        <w:rPr>
          <w:rStyle w:val="Lienhypertexte"/>
        </w:rPr>
        <w:fldChar w:fldCharType="end"/>
      </w:r>
      <w:bookmarkEnd w:id="191"/>
      <w:r w:rsidRPr="275713A1">
        <w:rPr>
          <w:rStyle w:val="Lienhypertexte"/>
        </w:rPr>
        <w:t>shared</w:t>
      </w:r>
      <w:proofErr w:type="spellEnd"/>
      <w:r>
        <w:t xml:space="preserve"> – c'est une bibliothèque composante de la bibliothèque threads. Elle permet d’augmenter le périmètre de la nature des variables partagées et ne pas se limiter à la seule opération de définir une variable partagée mais à la gestion de ses variables dans les différentes utilisations dans le script.</w:t>
      </w:r>
    </w:p>
    <w:bookmarkStart w:id="192" w:name="_Int_LfkToVby"/>
    <w:p w14:paraId="41F1009A" w14:textId="77777777" w:rsidR="00EC0385" w:rsidRDefault="00EC0385" w:rsidP="00EC0385">
      <w:pPr>
        <w:pStyle w:val="Paragraphedeliste"/>
        <w:numPr>
          <w:ilvl w:val="0"/>
          <w:numId w:val="30"/>
        </w:numPr>
        <w:spacing w:line="276" w:lineRule="auto"/>
      </w:pPr>
      <w:r>
        <w:fldChar w:fldCharType="begin"/>
      </w:r>
      <w:r>
        <w:instrText xml:space="preserve"> HYPERLINK "https://metacpan.org/pod/Thread::Queue" \h </w:instrText>
      </w:r>
      <w:r>
        <w:fldChar w:fldCharType="separate"/>
      </w:r>
      <w:r w:rsidRPr="275713A1">
        <w:rPr>
          <w:rStyle w:val="Lienhypertexte"/>
        </w:rPr>
        <w:t>Thread</w:t>
      </w:r>
      <w:proofErr w:type="gramStart"/>
      <w:r w:rsidRPr="275713A1">
        <w:rPr>
          <w:rStyle w:val="Lienhypertexte"/>
        </w:rPr>
        <w:t>::</w:t>
      </w:r>
      <w:proofErr w:type="gramEnd"/>
      <w:r>
        <w:rPr>
          <w:rStyle w:val="Lienhypertexte"/>
        </w:rPr>
        <w:fldChar w:fldCharType="end"/>
      </w:r>
      <w:bookmarkEnd w:id="192"/>
      <w:r w:rsidRPr="275713A1">
        <w:rPr>
          <w:rStyle w:val="Lienhypertexte"/>
        </w:rPr>
        <w:t>Queue</w:t>
      </w:r>
      <w:r>
        <w:t xml:space="preserve"> – C'est une bibliothèque massivement utilisée pour stocker les données et informations utilisées. La difficulté de l’utilisation de cette bibliothèque est la limite sur quatre types de données et possède une limite de stock du nombre de données. Il y a évidemment des extensions à cette bibliothèque que l’on peut télécharger dans la pratique. Mais avec mes accès restreint, je n’ai pu les télécharger. Cependant, cela n’enlève rien à l’utilisé fondamentale de cette bibliothèque puisque les données sont des chaînes de caractère et la gestion, et dans le cas où cela ne rentre pas dans la gestion des données, on peut alterner entre l’usage de liste (qui stock tout type de donnée en des quantité “illimité”), et ainsi purger ces listes par les fonctions associées aux listes. </w:t>
      </w:r>
    </w:p>
    <w:bookmarkStart w:id="193" w:name="_Int_vlA2XxFK"/>
    <w:p w14:paraId="55B0F055" w14:textId="77777777" w:rsidR="00EC0385" w:rsidRDefault="00EC0385" w:rsidP="00EC0385">
      <w:pPr>
        <w:pStyle w:val="Paragraphedeliste"/>
        <w:numPr>
          <w:ilvl w:val="0"/>
          <w:numId w:val="30"/>
        </w:numPr>
        <w:spacing w:line="276" w:lineRule="auto"/>
      </w:pPr>
      <w:r>
        <w:fldChar w:fldCharType="begin"/>
      </w:r>
      <w:r>
        <w:instrText xml:space="preserve"> HYPERLINK "https://metacpan.org/pod/Thread::Semaphore" \h </w:instrText>
      </w:r>
      <w:r>
        <w:fldChar w:fldCharType="separate"/>
      </w:r>
      <w:r w:rsidRPr="275713A1">
        <w:rPr>
          <w:rStyle w:val="Lienhypertexte"/>
        </w:rPr>
        <w:t>Thread</w:t>
      </w:r>
      <w:proofErr w:type="gramStart"/>
      <w:r w:rsidRPr="275713A1">
        <w:rPr>
          <w:rStyle w:val="Lienhypertexte"/>
        </w:rPr>
        <w:t>::</w:t>
      </w:r>
      <w:proofErr w:type="spellStart"/>
      <w:proofErr w:type="gramEnd"/>
      <w:r>
        <w:rPr>
          <w:rStyle w:val="Lienhypertexte"/>
        </w:rPr>
        <w:fldChar w:fldCharType="end"/>
      </w:r>
      <w:bookmarkEnd w:id="193"/>
      <w:r w:rsidRPr="275713A1">
        <w:rPr>
          <w:rStyle w:val="Lienhypertexte"/>
        </w:rPr>
        <w:t>Semaphore</w:t>
      </w:r>
      <w:proofErr w:type="spellEnd"/>
      <w:r>
        <w:t xml:space="preserve"> – permet de faire communiquer les threads entre eux pour suivre le pattern de la programmation parallèle lorsque les threads créer doivent travailler à la chaîne. Cette bibliothèque permet </w:t>
      </w:r>
      <w:r>
        <w:lastRenderedPageBreak/>
        <w:t>d’activer les threads lorsque la tâche d’un thread précédent est finie. La bibliothèque fut massivement utilisée au début avant d’être un peu mis de côté lors de l’utilisation du pattern “</w:t>
      </w:r>
      <w:proofErr w:type="spellStart"/>
      <w:r>
        <w:t>coworking</w:t>
      </w:r>
      <w:proofErr w:type="spellEnd"/>
      <w:r>
        <w:t xml:space="preserve">” pour la connexion multiple aux équipements directement. </w:t>
      </w:r>
    </w:p>
    <w:p w14:paraId="0000C54C" w14:textId="77777777" w:rsidR="00EC0385" w:rsidRDefault="004A63C0" w:rsidP="00EC0385">
      <w:pPr>
        <w:pStyle w:val="Paragraphedeliste"/>
        <w:numPr>
          <w:ilvl w:val="0"/>
          <w:numId w:val="30"/>
        </w:numPr>
        <w:spacing w:line="276" w:lineRule="auto"/>
      </w:pPr>
      <w:hyperlink r:id="rId31">
        <w:proofErr w:type="spellStart"/>
        <w:r w:rsidR="00EC0385" w:rsidRPr="275713A1">
          <w:rPr>
            <w:rStyle w:val="Lienhypertexte"/>
          </w:rPr>
          <w:t>Expect</w:t>
        </w:r>
        <w:proofErr w:type="spellEnd"/>
      </w:hyperlink>
      <w:r w:rsidR="00EC0385">
        <w:t xml:space="preserve">  - C’est une des premières bibliothèques mise en place pour se connecter aux équipements et lire le prompt de façon linéaire. Elle est assez obsolète de nos jours </w:t>
      </w:r>
      <w:commentRangeStart w:id="194"/>
      <w:r w:rsidR="00EC0385">
        <w:t xml:space="preserve">mais requiert </w:t>
      </w:r>
      <w:commentRangeEnd w:id="194"/>
      <w:r w:rsidR="007613E0">
        <w:rPr>
          <w:rStyle w:val="Marquedecommentaire"/>
        </w:rPr>
        <w:commentReference w:id="194"/>
      </w:r>
      <w:r w:rsidR="00EC0385">
        <w:t xml:space="preserve">toute de même une certaine puissance pour la connexion à plusieurs équipement et l’utilisation de la puissance de calcul d’un seul CPU (et non de plusieurs). En effet, la bibliothèque </w:t>
      </w:r>
      <w:proofErr w:type="spellStart"/>
      <w:r w:rsidR="00EC0385">
        <w:t>Expect</w:t>
      </w:r>
      <w:proofErr w:type="spellEnd"/>
      <w:r w:rsidR="00EC0385">
        <w:t xml:space="preserve"> utilise la méthode “</w:t>
      </w:r>
      <w:bookmarkStart w:id="195" w:name="_Int_WXh4X0Qs"/>
      <w:proofErr w:type="gramStart"/>
      <w:r w:rsidR="00EC0385" w:rsidRPr="00956A6E">
        <w:rPr>
          <w:b/>
          <w:bCs/>
        </w:rPr>
        <w:t>fork(</w:t>
      </w:r>
      <w:bookmarkEnd w:id="195"/>
      <w:proofErr w:type="gramEnd"/>
      <w:r w:rsidR="00EC0385" w:rsidRPr="00956A6E">
        <w:rPr>
          <w:b/>
          <w:bCs/>
        </w:rPr>
        <w:t>)</w:t>
      </w:r>
      <w:r w:rsidR="00EC0385">
        <w:t xml:space="preserve">” pour se connecter à un équipement. Elle créer automatiquement un “fourchette” de connexion (ou “socket”) pour gérer plus aisément les paramètres de connexions à un équipement. De nos jours, à l’aide de la technologie F5 et du protocole SSH, cette gestion de paramètre est gérée par cette technologie directement. On peut cependant exploiter cette fonction pour faire des multiples connexions en parallèles, au maximum de cinq, pour créer artificiellement une fourchette (ou socket) de connexion. </w:t>
      </w:r>
    </w:p>
    <w:bookmarkStart w:id="196" w:name="_Int_r3qqGlVC"/>
    <w:p w14:paraId="389DB4F9" w14:textId="77777777" w:rsidR="00EC0385" w:rsidRDefault="00EC0385" w:rsidP="00EC0385">
      <w:pPr>
        <w:pStyle w:val="Paragraphedeliste"/>
        <w:numPr>
          <w:ilvl w:val="0"/>
          <w:numId w:val="30"/>
        </w:numPr>
        <w:spacing w:line="276" w:lineRule="auto"/>
      </w:pPr>
      <w:r>
        <w:fldChar w:fldCharType="begin"/>
      </w:r>
      <w:r>
        <w:instrText xml:space="preserve"> HYPERLINK "https://metacpan.org/pod/Time::HiRes" \h </w:instrText>
      </w:r>
      <w:r>
        <w:fldChar w:fldCharType="separate"/>
      </w:r>
      <w:r w:rsidRPr="275713A1">
        <w:rPr>
          <w:rStyle w:val="Lienhypertexte"/>
        </w:rPr>
        <w:t>Time</w:t>
      </w:r>
      <w:proofErr w:type="gramStart"/>
      <w:r w:rsidRPr="275713A1">
        <w:rPr>
          <w:rStyle w:val="Lienhypertexte"/>
        </w:rPr>
        <w:t>::</w:t>
      </w:r>
      <w:proofErr w:type="spellStart"/>
      <w:proofErr w:type="gramEnd"/>
      <w:r>
        <w:rPr>
          <w:rStyle w:val="Lienhypertexte"/>
        </w:rPr>
        <w:fldChar w:fldCharType="end"/>
      </w:r>
      <w:bookmarkEnd w:id="196"/>
      <w:r w:rsidRPr="275713A1">
        <w:rPr>
          <w:rStyle w:val="Lienhypertexte"/>
        </w:rPr>
        <w:t>HiRes</w:t>
      </w:r>
      <w:proofErr w:type="spellEnd"/>
      <w:r>
        <w:t xml:space="preserve"> – c'est une forme évoluer de la fonction “</w:t>
      </w:r>
      <w:proofErr w:type="spellStart"/>
      <w:r w:rsidRPr="00956A6E">
        <w:rPr>
          <w:b/>
          <w:bCs/>
        </w:rPr>
        <w:t>sleep</w:t>
      </w:r>
      <w:proofErr w:type="spellEnd"/>
      <w:r>
        <w:t>” qui marque un temps de pose entre chaque ligne de code. Ici cette bibliothèque pose le temps d’exécution nécessaire entre chaque ligne de code. C’est à dire qu’elle peut diminuer le temps d’exécution classique entre chaque ligne de code. Nous verrons plus loi, sur le modèle retenu qui respecte au mieux le pattern de la programmation parallèle.</w:t>
      </w:r>
    </w:p>
    <w:p w14:paraId="15348F6D" w14:textId="77777777" w:rsidR="00EC0385" w:rsidRDefault="004A63C0" w:rsidP="00EC0385">
      <w:pPr>
        <w:pStyle w:val="Paragraphedeliste"/>
        <w:numPr>
          <w:ilvl w:val="0"/>
          <w:numId w:val="30"/>
        </w:numPr>
        <w:spacing w:line="276" w:lineRule="auto"/>
      </w:pPr>
      <w:hyperlink r:id="rId32">
        <w:r w:rsidR="00EC0385" w:rsidRPr="275713A1">
          <w:rPr>
            <w:rStyle w:val="Lienhypertexte"/>
          </w:rPr>
          <w:t>Benchmark</w:t>
        </w:r>
      </w:hyperlink>
      <w:r w:rsidR="00EC0385">
        <w:t xml:space="preserve"> – cette bibliothèque permet d’afficher le temps global d’exécution avec le rapport d’utilisation des CPU. Ce qui est fondamentale pour l’analyse de mon étude. </w:t>
      </w:r>
    </w:p>
    <w:p w14:paraId="1C6EF721" w14:textId="77777777" w:rsidR="00EC0385" w:rsidRDefault="00EC0385" w:rsidP="00EC0385">
      <w:pPr>
        <w:spacing w:line="276" w:lineRule="auto"/>
      </w:pPr>
      <w:r>
        <w:t xml:space="preserve">Les bibliothèques annexe sont là pour la bonne exécution du code et la gestion des autres bibliothèque interne à l’entreprise. </w:t>
      </w:r>
    </w:p>
    <w:p w14:paraId="680B7F1C" w14:textId="77777777" w:rsidR="00EC0385" w:rsidRDefault="004A63C0" w:rsidP="00EC0385">
      <w:pPr>
        <w:pStyle w:val="Paragraphedeliste"/>
        <w:numPr>
          <w:ilvl w:val="0"/>
          <w:numId w:val="29"/>
        </w:numPr>
        <w:spacing w:line="276" w:lineRule="auto"/>
      </w:pPr>
      <w:hyperlink r:id="rId33">
        <w:r w:rsidR="00EC0385" w:rsidRPr="275713A1">
          <w:rPr>
            <w:rStyle w:val="Lienhypertexte"/>
          </w:rPr>
          <w:t>POSIX</w:t>
        </w:r>
      </w:hyperlink>
      <w:r w:rsidR="00EC0385">
        <w:t xml:space="preserve"> - Dans notre contexte, permet la lecture des commandes du terminal linux dans le script comme les commandes de connexion avec </w:t>
      </w:r>
      <w:proofErr w:type="spellStart"/>
      <w:r w:rsidR="00EC0385">
        <w:t>Expect</w:t>
      </w:r>
      <w:proofErr w:type="spellEnd"/>
      <w:r w:rsidR="00EC0385">
        <w:t xml:space="preserve"> ou encore l’élévation de droit pour la lecture et l’écriture du </w:t>
      </w:r>
      <w:proofErr w:type="spellStart"/>
      <w:r w:rsidR="00EC0385">
        <w:t>workbook</w:t>
      </w:r>
      <w:proofErr w:type="spellEnd"/>
      <w:r w:rsidR="00EC0385">
        <w:t>. On bénéficie ainsi d'une flexibilité accrue et d'un contrôle précis sur les opérations système.</w:t>
      </w:r>
    </w:p>
    <w:p w14:paraId="1C183203" w14:textId="77777777" w:rsidR="00EC0385" w:rsidRDefault="004A63C0" w:rsidP="00EC0385">
      <w:pPr>
        <w:pStyle w:val="Paragraphedeliste"/>
        <w:numPr>
          <w:ilvl w:val="0"/>
          <w:numId w:val="29"/>
        </w:numPr>
        <w:spacing w:line="276" w:lineRule="auto"/>
      </w:pPr>
      <w:hyperlink r:id="rId34">
        <w:r w:rsidR="00EC0385" w:rsidRPr="275713A1">
          <w:rPr>
            <w:rStyle w:val="Lienhypertexte"/>
          </w:rPr>
          <w:t>Config</w:t>
        </w:r>
      </w:hyperlink>
      <w:r w:rsidR="00EC0385">
        <w:t xml:space="preserve"> - Dans notre contexte, permet d’interpréter en donnée d’exécution du script les variables du type chaîne de caractère. Comme par exemple, les mots de passe ou les hôtes de connexion aux équipements. Un exemple donné par le site sur le GIT : </w:t>
      </w:r>
      <w:r w:rsidR="00EC0385">
        <w:br/>
      </w:r>
      <w:r w:rsidR="00EC0385">
        <w:rPr>
          <w:noProof/>
          <w:lang w:eastAsia="fr-FR"/>
        </w:rPr>
        <w:drawing>
          <wp:inline distT="0" distB="0" distL="0" distR="0" wp14:anchorId="133E030E" wp14:editId="4D07E24A">
            <wp:extent cx="4572000" cy="1314450"/>
            <wp:effectExtent l="0" t="0" r="0" b="0"/>
            <wp:docPr id="1096912348" name="Image 10969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67435296" w14:textId="77777777" w:rsidR="00EC0385" w:rsidRDefault="00EC0385" w:rsidP="00EC0385">
      <w:pPr>
        <w:spacing w:line="276" w:lineRule="auto"/>
      </w:pPr>
      <w:r>
        <w:t>Perl est initialement un langage crée pour interpréter l’écriture humain, avec cette bibliothèque on élargie cette fonctionnalité.</w:t>
      </w:r>
    </w:p>
    <w:p w14:paraId="1CC438DC" w14:textId="77777777" w:rsidR="00EC0385" w:rsidRDefault="004A63C0" w:rsidP="00EC0385">
      <w:pPr>
        <w:pStyle w:val="Paragraphedeliste"/>
        <w:numPr>
          <w:ilvl w:val="0"/>
          <w:numId w:val="29"/>
        </w:numPr>
        <w:spacing w:line="276" w:lineRule="auto"/>
      </w:pPr>
      <w:hyperlink r:id="rId36">
        <w:r w:rsidR="00EC0385" w:rsidRPr="275713A1">
          <w:rPr>
            <w:rStyle w:val="Lienhypertexte"/>
          </w:rPr>
          <w:t>Net</w:t>
        </w:r>
        <w:proofErr w:type="gramStart"/>
        <w:r w:rsidR="00EC0385" w:rsidRPr="275713A1">
          <w:rPr>
            <w:rStyle w:val="Lienhypertexte"/>
          </w:rPr>
          <w:t>::SNMP</w:t>
        </w:r>
        <w:proofErr w:type="gramEnd"/>
      </w:hyperlink>
      <w:r w:rsidR="00EC0385">
        <w:t xml:space="preserve"> - C’est une bibliothèque fondamentale pour nous connecter aux interfaces des équipements. L’interface est ce qui traduit en bit à la machine les commandes envoyées via le script. Elle est très importante par exemple pour la bibliothèque Net</w:t>
      </w:r>
      <w:proofErr w:type="gramStart"/>
      <w:r w:rsidR="00EC0385">
        <w:t>::</w:t>
      </w:r>
      <w:proofErr w:type="spellStart"/>
      <w:r w:rsidR="00EC0385">
        <w:t>OpenSSH</w:t>
      </w:r>
      <w:proofErr w:type="spellEnd"/>
      <w:proofErr w:type="gramEnd"/>
      <w:r w:rsidR="00EC0385">
        <w:t xml:space="preserve"> ou encore </w:t>
      </w:r>
      <w:proofErr w:type="spellStart"/>
      <w:r w:rsidR="00EC0385">
        <w:t>Expect</w:t>
      </w:r>
      <w:proofErr w:type="spellEnd"/>
      <w:r w:rsidR="00EC0385">
        <w:t xml:space="preserve"> lors de l’utilisation de la fonction “</w:t>
      </w:r>
      <w:proofErr w:type="spellStart"/>
      <w:r w:rsidR="00EC0385" w:rsidRPr="00C358FF">
        <w:rPr>
          <w:b/>
          <w:bCs/>
        </w:rPr>
        <w:t>expect</w:t>
      </w:r>
      <w:proofErr w:type="spellEnd"/>
      <w:r w:rsidR="00EC0385">
        <w:t>” qui envoie des options de connexion sur la machine.</w:t>
      </w:r>
    </w:p>
    <w:p w14:paraId="2EC606C5" w14:textId="05568E01" w:rsidR="00EC0385" w:rsidRDefault="004A63C0" w:rsidP="00EC0385">
      <w:pPr>
        <w:pStyle w:val="Paragraphedeliste"/>
        <w:numPr>
          <w:ilvl w:val="0"/>
          <w:numId w:val="29"/>
        </w:numPr>
        <w:spacing w:line="276" w:lineRule="auto"/>
      </w:pPr>
      <w:hyperlink r:id="rId37">
        <w:r w:rsidR="00EC0385" w:rsidRPr="275713A1">
          <w:rPr>
            <w:rStyle w:val="Lienhypertexte"/>
          </w:rPr>
          <w:t>File::Temp</w:t>
        </w:r>
      </w:hyperlink>
      <w:r w:rsidR="00EC0385">
        <w:t xml:space="preserve"> - C’est une bibliothèque qui permet de renvoyer de façon sécurisé les données dans notre base de données. En l’occurrence dans notre service, de renvoyer notre tableau “</w:t>
      </w:r>
      <w:r w:rsidR="00C358FF" w:rsidRPr="003850C4">
        <w:rPr>
          <w:color w:val="00B0F0"/>
        </w:rPr>
        <w:t>%</w:t>
      </w:r>
      <w:proofErr w:type="spellStart"/>
      <w:r w:rsidR="00EC0385" w:rsidRPr="003850C4">
        <w:rPr>
          <w:color w:val="00B0F0"/>
        </w:rPr>
        <w:t>event_hash</w:t>
      </w:r>
      <w:proofErr w:type="spellEnd"/>
      <w:r w:rsidR="00EC0385">
        <w:t>”</w:t>
      </w:r>
    </w:p>
    <w:p w14:paraId="7DFE8BE7" w14:textId="77777777" w:rsidR="00EC0385" w:rsidRDefault="004A63C0" w:rsidP="00EC0385">
      <w:pPr>
        <w:pStyle w:val="Paragraphedeliste"/>
        <w:numPr>
          <w:ilvl w:val="0"/>
          <w:numId w:val="29"/>
        </w:numPr>
        <w:spacing w:line="276" w:lineRule="auto"/>
      </w:pPr>
      <w:hyperlink r:id="rId38">
        <w:r w:rsidR="00EC0385" w:rsidRPr="275713A1">
          <w:rPr>
            <w:rStyle w:val="Lienhypertexte"/>
          </w:rPr>
          <w:t>Excel</w:t>
        </w:r>
        <w:proofErr w:type="gramStart"/>
        <w:r w:rsidR="00EC0385" w:rsidRPr="275713A1">
          <w:rPr>
            <w:rStyle w:val="Lienhypertexte"/>
          </w:rPr>
          <w:t>::</w:t>
        </w:r>
        <w:proofErr w:type="spellStart"/>
        <w:r w:rsidR="00EC0385" w:rsidRPr="275713A1">
          <w:rPr>
            <w:rStyle w:val="Lienhypertexte"/>
          </w:rPr>
          <w:t>Xriter</w:t>
        </w:r>
        <w:proofErr w:type="spellEnd"/>
        <w:proofErr w:type="gramEnd"/>
        <w:r w:rsidR="00EC0385" w:rsidRPr="275713A1">
          <w:rPr>
            <w:rStyle w:val="Lienhypertexte"/>
          </w:rPr>
          <w:t>::XLSX</w:t>
        </w:r>
      </w:hyperlink>
      <w:r w:rsidR="00EC0385">
        <w:t xml:space="preserve"> – Permet de créer un </w:t>
      </w:r>
      <w:proofErr w:type="spellStart"/>
      <w:r w:rsidR="00EC0385">
        <w:t>workbook</w:t>
      </w:r>
      <w:proofErr w:type="spellEnd"/>
      <w:r w:rsidR="00EC0385">
        <w:t xml:space="preserve">, en soit un fichier Excel. </w:t>
      </w:r>
    </w:p>
    <w:p w14:paraId="294A230B" w14:textId="77777777" w:rsidR="00EC0385" w:rsidRDefault="00EC0385" w:rsidP="00EC0385">
      <w:pPr>
        <w:spacing w:line="276" w:lineRule="auto"/>
      </w:pPr>
      <w:r>
        <w:lastRenderedPageBreak/>
        <w:t>Pour les autres bibliothèques ce sont des bibliothèques associées au service interne et il m’est interdit de la présenté ici. Elles ont été conçues pour la connexion spécifique aux équipements et adapté à la nomenclature du nom des équipements. Cette nomenclature est confidentielle puisque spécifique pour chaque data center et révèle ainsi des informations sensibles au fonctionnement interne pouvant laisser une porte ouverte au milieu de la cyber criminalité. Chaque action de communication mise en œuvre au sein de mon équipe est une réflexion sur le danger potentiel de fuite : même en interne les informations doivent rester superflues et chaque employer doivent utiliser une clé spécifique à la connexion au site internet.</w:t>
      </w:r>
    </w:p>
    <w:p w14:paraId="06195FAD" w14:textId="77777777" w:rsidR="00EC0385" w:rsidRPr="003D3C6F" w:rsidRDefault="00EC0385" w:rsidP="003D3C6F"/>
    <w:p w14:paraId="506C6128" w14:textId="328C4AD5" w:rsidR="24BEC89B" w:rsidRDefault="24BEC89B" w:rsidP="2A053FD8">
      <w:pPr>
        <w:pStyle w:val="Titre2"/>
      </w:pPr>
      <w:bookmarkStart w:id="197" w:name="_b.__"/>
      <w:bookmarkStart w:id="198" w:name="_Toc136875601"/>
      <w:bookmarkEnd w:id="197"/>
      <w:r>
        <w:t>b.   L’adaptation de la solution pour la problématique</w:t>
      </w:r>
      <w:bookmarkEnd w:id="198"/>
    </w:p>
    <w:p w14:paraId="216DB046" w14:textId="77777777" w:rsidR="00C701EF" w:rsidRDefault="00C701EF" w:rsidP="004E7DC5"/>
    <w:p w14:paraId="5F6AA64E" w14:textId="4987D85E" w:rsidR="00F86285" w:rsidRDefault="00F86285" w:rsidP="004E7DC5">
      <w:r>
        <w:t>Le principal aspect</w:t>
      </w:r>
      <w:r w:rsidR="005E269F">
        <w:t xml:space="preserve"> de ce mémoire est </w:t>
      </w:r>
      <w:r w:rsidR="006A4653">
        <w:t xml:space="preserve">de pousser à son maximum </w:t>
      </w:r>
      <w:r w:rsidR="005E269F">
        <w:t>le</w:t>
      </w:r>
      <w:r w:rsidR="009225E0">
        <w:t xml:space="preserve"> threading et l’usage de la bibliothèqu</w:t>
      </w:r>
      <w:r w:rsidR="006A4653">
        <w:t>e</w:t>
      </w:r>
      <w:r w:rsidR="009225E0">
        <w:t>. Nous allons montrer en cette partie</w:t>
      </w:r>
      <w:r>
        <w:t xml:space="preserve"> les quelques parties du code qui ont d</w:t>
      </w:r>
      <w:r w:rsidR="00375300">
        <w:t>û</w:t>
      </w:r>
      <w:r>
        <w:t xml:space="preserve"> être modifié en profondeur et faire une comparaison entre le code initiale et le code finale. </w:t>
      </w:r>
    </w:p>
    <w:p w14:paraId="7450E814" w14:textId="16F8D02E" w:rsidR="00FD75A2" w:rsidRPr="00CD684A" w:rsidRDefault="00C84C38" w:rsidP="00FD75A2">
      <w:pPr>
        <w:pStyle w:val="Paragraphedeliste"/>
        <w:numPr>
          <w:ilvl w:val="0"/>
          <w:numId w:val="37"/>
        </w:numPr>
        <w:rPr>
          <w:b/>
          <w:bCs/>
          <w:u w:val="single"/>
        </w:rPr>
      </w:pPr>
      <w:r w:rsidRPr="00CD684A">
        <w:rPr>
          <w:b/>
          <w:bCs/>
          <w:u w:val="single"/>
        </w:rPr>
        <w:t xml:space="preserve">Les outils de connexion </w:t>
      </w:r>
      <w:r w:rsidR="00CD684A" w:rsidRPr="00CD684A">
        <w:rPr>
          <w:b/>
          <w:bCs/>
          <w:u w:val="single"/>
        </w:rPr>
        <w:t>aux différentes bases</w:t>
      </w:r>
      <w:r w:rsidRPr="00CD684A">
        <w:rPr>
          <w:b/>
          <w:bCs/>
          <w:u w:val="single"/>
        </w:rPr>
        <w:t xml:space="preserve"> de données</w:t>
      </w:r>
    </w:p>
    <w:p w14:paraId="2B249E28" w14:textId="3016449E" w:rsidR="009F5B24" w:rsidRDefault="009F5B24" w:rsidP="00C84C38">
      <w:r>
        <w:t xml:space="preserve">Le pattern design utilisé ici est </w:t>
      </w:r>
      <w:r w:rsidR="00F67140" w:rsidRPr="00F67140">
        <w:rPr>
          <w:i/>
          <w:iCs/>
        </w:rPr>
        <w:t>boss-to-boss</w:t>
      </w:r>
      <w:r w:rsidR="00F67140">
        <w:t xml:space="preserve"> soit le principe du </w:t>
      </w:r>
      <w:proofErr w:type="spellStart"/>
      <w:r w:rsidR="00F67140">
        <w:t>coworking</w:t>
      </w:r>
      <w:proofErr w:type="spellEnd"/>
      <w:r w:rsidR="00F67140">
        <w:t xml:space="preserve"> ou encore du travail à la chaîne dans le cas de fonction </w:t>
      </w:r>
      <w:proofErr w:type="spellStart"/>
      <w:r w:rsidR="00F67140" w:rsidRPr="00F67140">
        <w:rPr>
          <w:i/>
          <w:iCs/>
        </w:rPr>
        <w:t>workers</w:t>
      </w:r>
      <w:proofErr w:type="spellEnd"/>
      <w:r w:rsidR="00F67140">
        <w:t xml:space="preserve">. </w:t>
      </w:r>
    </w:p>
    <w:p w14:paraId="20530A98" w14:textId="75CE250F" w:rsidR="004E45ED" w:rsidRDefault="00F87FFC" w:rsidP="00C84C38">
      <w:r>
        <w:t xml:space="preserve">Lors de la configuration de base de la connexion aux bases de </w:t>
      </w:r>
      <w:r w:rsidR="00C43A3F">
        <w:t>données</w:t>
      </w:r>
      <w:r>
        <w:t>, nous avons rencontré différente particularité</w:t>
      </w:r>
      <w:r w:rsidR="002E4841">
        <w:t xml:space="preserve"> pour l’utilisation de thread</w:t>
      </w:r>
      <w:r>
        <w:t>.</w:t>
      </w:r>
      <w:r w:rsidR="002E4841">
        <w:t xml:space="preserve"> Il a fallu, pour </w:t>
      </w:r>
      <w:r w:rsidR="00335461">
        <w:t>des raisons</w:t>
      </w:r>
      <w:r w:rsidR="002E4841">
        <w:t xml:space="preserve"> de sécurité, user des sémaphores pour </w:t>
      </w:r>
      <w:r w:rsidR="00CA023A">
        <w:t>une bonne exécution du code sans chevauchement de l’ordre</w:t>
      </w:r>
      <w:r w:rsidR="00461E26">
        <w:t xml:space="preserve"> d’exécution</w:t>
      </w:r>
      <w:r w:rsidR="00CA023A">
        <w:t xml:space="preserve"> de</w:t>
      </w:r>
      <w:r w:rsidR="00461E26">
        <w:t>s fonctions de</w:t>
      </w:r>
      <w:r w:rsidR="00CA023A">
        <w:t xml:space="preserve"> configuration de connexion et </w:t>
      </w:r>
      <w:r w:rsidR="004118A4">
        <w:t xml:space="preserve">des fonctions de </w:t>
      </w:r>
      <w:r w:rsidR="00CA023A">
        <w:t xml:space="preserve">la connexion directe </w:t>
      </w:r>
      <w:r w:rsidR="004118A4">
        <w:t>aux bases</w:t>
      </w:r>
      <w:r w:rsidR="00335461">
        <w:t xml:space="preserve"> de données</w:t>
      </w:r>
      <w:r w:rsidR="00CA023A">
        <w:t xml:space="preserve">. </w:t>
      </w:r>
      <w:r>
        <w:t xml:space="preserve"> </w:t>
      </w:r>
    </w:p>
    <w:p w14:paraId="7166561C" w14:textId="3886BB43" w:rsidR="00F87FFC" w:rsidRDefault="00F87FFC" w:rsidP="00C84C38">
      <w:r>
        <w:t xml:space="preserve">En premier lieu, nous devons </w:t>
      </w:r>
      <w:r w:rsidR="004E314E">
        <w:t xml:space="preserve">créer </w:t>
      </w:r>
      <w:r w:rsidR="00C43A3F">
        <w:t>un fichier</w:t>
      </w:r>
      <w:r w:rsidR="004E314E">
        <w:t xml:space="preserve"> qui stockera temporairement les données que l’on travail</w:t>
      </w:r>
      <w:r w:rsidR="00A47B82">
        <w:t xml:space="preserve">. </w:t>
      </w:r>
      <w:r w:rsidR="004118A4">
        <w:t xml:space="preserve">Cela fonctionne un peu comme une connexion à une base de données à l’aide pointeur et pour cela on utilise la bibliothèque </w:t>
      </w:r>
      <w:hyperlink r:id="rId39" w:history="1">
        <w:r w:rsidR="004118A4" w:rsidRPr="00EC792B">
          <w:rPr>
            <w:rStyle w:val="Lienhypertexte"/>
          </w:rPr>
          <w:t>File::Temp</w:t>
        </w:r>
      </w:hyperlink>
      <w:r w:rsidR="004118A4">
        <w:t xml:space="preserve"> . </w:t>
      </w:r>
      <w:r w:rsidR="00A47B82" w:rsidRPr="00BF6DA0">
        <w:t xml:space="preserve">L’aspect sécurité de la création de fichiers temporaires est mis en avant de sorte qu’un descripteur de fichier et un nom de fichier soient renvoyés ensemble. Cela permet de garantir qu’une condition de </w:t>
      </w:r>
      <w:r w:rsidR="00A47B82">
        <w:t>multithreading</w:t>
      </w:r>
      <w:r w:rsidR="00A47B82" w:rsidRPr="00BF6DA0">
        <w:t xml:space="preserve"> ne peut pas se produire lorsque le fichier temporaire est créé par un autre processus entre la vérification de l’existence du fichier et son ouverture.</w:t>
      </w:r>
    </w:p>
    <w:p w14:paraId="11A7BD48" w14:textId="43084F23" w:rsidR="00A47B82" w:rsidRDefault="00A47B82" w:rsidP="00C84C38">
      <w:r>
        <w:t>Voici ce que l’on utilise</w:t>
      </w:r>
      <w:r w:rsidR="00E238C5">
        <w:t xml:space="preserve"> dans notre script : </w:t>
      </w:r>
    </w:p>
    <w:p w14:paraId="679F262E" w14:textId="77777777" w:rsidR="0051512B" w:rsidRDefault="007C0F71" w:rsidP="00C84C38">
      <w:r w:rsidRPr="007C0F71">
        <w:rPr>
          <w:noProof/>
          <w:lang w:eastAsia="fr-FR"/>
        </w:rPr>
        <w:drawing>
          <wp:inline distT="0" distB="0" distL="0" distR="0" wp14:anchorId="32E5CD1E" wp14:editId="58F0F90C">
            <wp:extent cx="6645910" cy="131699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16990"/>
                    </a:xfrm>
                    <a:prstGeom prst="rect">
                      <a:avLst/>
                    </a:prstGeom>
                  </pic:spPr>
                </pic:pic>
              </a:graphicData>
            </a:graphic>
          </wp:inline>
        </w:drawing>
      </w:r>
    </w:p>
    <w:p w14:paraId="2CD32828" w14:textId="6C3A12F6" w:rsidR="005B6D85" w:rsidRDefault="00862A1F" w:rsidP="005B6D85">
      <w:r w:rsidRPr="00862A1F">
        <w:rPr>
          <w:noProof/>
          <w:lang w:eastAsia="fr-FR"/>
        </w:rPr>
        <w:drawing>
          <wp:inline distT="0" distB="0" distL="0" distR="0" wp14:anchorId="7BD8C9EB" wp14:editId="664D59AB">
            <wp:extent cx="6645910" cy="488315"/>
            <wp:effectExtent l="0" t="0" r="254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88315"/>
                    </a:xfrm>
                    <a:prstGeom prst="rect">
                      <a:avLst/>
                    </a:prstGeom>
                  </pic:spPr>
                </pic:pic>
              </a:graphicData>
            </a:graphic>
          </wp:inline>
        </w:drawing>
      </w:r>
    </w:p>
    <w:p w14:paraId="37B2DE23" w14:textId="2A32AF3C" w:rsidR="005B6D85" w:rsidRPr="0051512B" w:rsidRDefault="000F0192" w:rsidP="0051512B">
      <w:r>
        <w:t xml:space="preserve">Cela évite donc le stockage inutile d’un fichier Excel dans </w:t>
      </w:r>
      <w:r w:rsidR="00F113CD">
        <w:t>lequel</w:t>
      </w:r>
      <w:r>
        <w:t xml:space="preserve"> on stock </w:t>
      </w:r>
      <w:r w:rsidR="00F113CD">
        <w:t>les informations sensibles</w:t>
      </w:r>
      <w:r>
        <w:t xml:space="preserve"> sur les équipements. L’</w:t>
      </w:r>
      <w:proofErr w:type="spellStart"/>
      <w:r>
        <w:t>uptime</w:t>
      </w:r>
      <w:proofErr w:type="spellEnd"/>
      <w:r>
        <w:t xml:space="preserve"> ne n</w:t>
      </w:r>
      <w:r w:rsidR="008D01B3">
        <w:t>é</w:t>
      </w:r>
      <w:r>
        <w:t>cess</w:t>
      </w:r>
      <w:r w:rsidR="008D01B3">
        <w:t xml:space="preserve">ite </w:t>
      </w:r>
      <w:r>
        <w:t xml:space="preserve">pas une sauvegarde </w:t>
      </w:r>
      <w:r w:rsidR="00F113CD">
        <w:t xml:space="preserve">de </w:t>
      </w:r>
      <w:r w:rsidR="008D01B3">
        <w:t>c</w:t>
      </w:r>
      <w:r w:rsidR="00F113CD">
        <w:t xml:space="preserve">es informations, mais est juste une donnée nécessaire à un instant donnée. </w:t>
      </w:r>
    </w:p>
    <w:p w14:paraId="35037832" w14:textId="69573503" w:rsidR="002F1A70" w:rsidRDefault="002F1A70" w:rsidP="002F1A70">
      <w:pPr>
        <w:pStyle w:val="Paragraphedeliste"/>
        <w:numPr>
          <w:ilvl w:val="0"/>
          <w:numId w:val="42"/>
        </w:numPr>
      </w:pPr>
      <w:r w:rsidRPr="002F1A70">
        <w:t xml:space="preserve">La variable </w:t>
      </w:r>
      <w:r w:rsidRPr="003850C4">
        <w:rPr>
          <w:color w:val="00B0F0"/>
        </w:rPr>
        <w:t>$</w:t>
      </w:r>
      <w:proofErr w:type="spellStart"/>
      <w:r w:rsidRPr="003850C4">
        <w:rPr>
          <w:color w:val="00B0F0"/>
        </w:rPr>
        <w:t>my_self</w:t>
      </w:r>
      <w:proofErr w:type="spellEnd"/>
      <w:r w:rsidRPr="003850C4">
        <w:rPr>
          <w:color w:val="00B0F0"/>
        </w:rPr>
        <w:t xml:space="preserve"> </w:t>
      </w:r>
      <w:r w:rsidRPr="002F1A70">
        <w:t>renvoie le</w:t>
      </w:r>
      <w:r>
        <w:t xml:space="preserve"> nom du script</w:t>
      </w:r>
    </w:p>
    <w:p w14:paraId="5C872D4B" w14:textId="667943AE" w:rsidR="00C01FA9" w:rsidRDefault="00C01FA9" w:rsidP="00C01FA9">
      <w:r>
        <w:lastRenderedPageBreak/>
        <w:t xml:space="preserve">Par la suite nous avons pu ainsi mettre en place le multithreading sur les connexions au data base et fonctionnalités connexes. </w:t>
      </w:r>
    </w:p>
    <w:p w14:paraId="4828E56E" w14:textId="03DF5F99" w:rsidR="00DB57F9" w:rsidRDefault="00DB57F9" w:rsidP="00C84C38">
      <w:r>
        <w:t>Pour commencer, nous</w:t>
      </w:r>
      <w:r w:rsidR="00940E8A">
        <w:t xml:space="preserve"> avons </w:t>
      </w:r>
      <w:r w:rsidR="001816FF">
        <w:t xml:space="preserve">comme présentation dans le script initial de ses connexions : </w:t>
      </w:r>
    </w:p>
    <w:tbl>
      <w:tblPr>
        <w:tblStyle w:val="Grilledutableau"/>
        <w:tblW w:w="11199" w:type="dxa"/>
        <w:tblInd w:w="-289" w:type="dxa"/>
        <w:tblLook w:val="04A0" w:firstRow="1" w:lastRow="0" w:firstColumn="1" w:lastColumn="0" w:noHBand="0" w:noVBand="1"/>
      </w:tblPr>
      <w:tblGrid>
        <w:gridCol w:w="6826"/>
        <w:gridCol w:w="4373"/>
      </w:tblGrid>
      <w:tr w:rsidR="00C9601F" w:rsidRPr="00B9015F" w14:paraId="6777C6FA" w14:textId="77777777" w:rsidTr="00A730AF">
        <w:tc>
          <w:tcPr>
            <w:tcW w:w="6825" w:type="dxa"/>
          </w:tcPr>
          <w:p w14:paraId="2C6363B1" w14:textId="2EA83CAC" w:rsidR="00C9601F" w:rsidRDefault="00C9601F" w:rsidP="00C84C38">
            <w:r w:rsidRPr="001816FF">
              <w:rPr>
                <w:noProof/>
                <w:lang w:eastAsia="fr-FR"/>
              </w:rPr>
              <w:drawing>
                <wp:inline distT="0" distB="0" distL="0" distR="0" wp14:anchorId="072C4CA2" wp14:editId="04BA88E1">
                  <wp:extent cx="4197764" cy="2392878"/>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4680" cy="2413921"/>
                          </a:xfrm>
                          <a:prstGeom prst="rect">
                            <a:avLst/>
                          </a:prstGeom>
                        </pic:spPr>
                      </pic:pic>
                    </a:graphicData>
                  </a:graphic>
                </wp:inline>
              </w:drawing>
            </w:r>
          </w:p>
        </w:tc>
        <w:tc>
          <w:tcPr>
            <w:tcW w:w="4374" w:type="dxa"/>
            <w:vAlign w:val="center"/>
          </w:tcPr>
          <w:p w14:paraId="300FE451" w14:textId="77777777" w:rsidR="00C9601F" w:rsidRDefault="004A63C0" w:rsidP="00037997">
            <w:pPr>
              <w:pStyle w:val="Paragraphedeliste"/>
              <w:numPr>
                <w:ilvl w:val="0"/>
                <w:numId w:val="41"/>
              </w:numPr>
            </w:pPr>
            <w:hyperlink r:id="rId43" w:history="1">
              <w:proofErr w:type="spellStart"/>
              <w:r w:rsidR="00C9601F" w:rsidRPr="008074A1">
                <w:rPr>
                  <w:rStyle w:val="Lienhypertexte"/>
                </w:rPr>
                <w:t>Cron</w:t>
              </w:r>
              <w:proofErr w:type="spellEnd"/>
            </w:hyperlink>
            <w:r w:rsidR="00C9601F">
              <w:t xml:space="preserve"> : </w:t>
            </w:r>
            <w:r w:rsidR="008074A1">
              <w:t>programme qui permet d’exécuter le script</w:t>
            </w:r>
          </w:p>
          <w:p w14:paraId="7BF45542" w14:textId="61A9EC9A" w:rsidR="008074A1" w:rsidRPr="00B9015F" w:rsidRDefault="00B9015F" w:rsidP="00037997">
            <w:pPr>
              <w:pStyle w:val="Paragraphedeliste"/>
              <w:numPr>
                <w:ilvl w:val="0"/>
                <w:numId w:val="41"/>
              </w:numPr>
            </w:pPr>
            <w:r w:rsidRPr="003850C4">
              <w:rPr>
                <w:color w:val="00B0F0"/>
              </w:rPr>
              <w:t>$</w:t>
            </w:r>
            <w:proofErr w:type="spellStart"/>
            <w:r w:rsidRPr="003850C4">
              <w:rPr>
                <w:color w:val="00B0F0"/>
              </w:rPr>
              <w:t>schedule_id</w:t>
            </w:r>
            <w:proofErr w:type="spellEnd"/>
            <w:r w:rsidRPr="003850C4">
              <w:rPr>
                <w:color w:val="00B0F0"/>
              </w:rPr>
              <w:t> </w:t>
            </w:r>
            <w:r w:rsidRPr="00B9015F">
              <w:t>: variable</w:t>
            </w:r>
            <w:r w:rsidR="004A66A7">
              <w:t xml:space="preserve"> </w:t>
            </w:r>
            <w:r w:rsidR="00CC0525">
              <w:t>pointant vers une</w:t>
            </w:r>
            <w:r w:rsidRPr="00B9015F">
              <w:t xml:space="preserve"> configurant </w:t>
            </w:r>
            <w:r w:rsidR="00037997">
              <w:t xml:space="preserve">interne pour </w:t>
            </w:r>
            <w:r w:rsidRPr="00B9015F">
              <w:t>la récupéra</w:t>
            </w:r>
            <w:r>
              <w:t xml:space="preserve">tion des </w:t>
            </w:r>
            <w:r w:rsidR="004A66A7">
              <w:t>identifiants d’authentification aux bas de donnée</w:t>
            </w:r>
          </w:p>
        </w:tc>
      </w:tr>
    </w:tbl>
    <w:p w14:paraId="07BA9192" w14:textId="77777777" w:rsidR="00DA2584" w:rsidRDefault="00DA2584" w:rsidP="00C84C38"/>
    <w:p w14:paraId="4A967BD2" w14:textId="62E1A8C8" w:rsidR="001816FF" w:rsidRDefault="00037997" w:rsidP="00C84C38">
      <w:r>
        <w:t>Pour stocker ainsi ces informations qui se comm</w:t>
      </w:r>
      <w:r w:rsidR="00885772">
        <w:t>unique par leur fonctionnalité globale, nous utilisons ici des ‘sémaphore’</w:t>
      </w:r>
      <w:r w:rsidR="00B93229">
        <w:t xml:space="preserve">, issue de la bibliothèque </w:t>
      </w:r>
      <w:hyperlink r:id="rId44" w:history="1">
        <w:r w:rsidR="00B93229" w:rsidRPr="00B93229">
          <w:rPr>
            <w:rStyle w:val="Lienhypertexte"/>
          </w:rPr>
          <w:t>Thread :</w:t>
        </w:r>
        <w:proofErr w:type="gramStart"/>
        <w:r w:rsidR="00B93229" w:rsidRPr="00B93229">
          <w:rPr>
            <w:rStyle w:val="Lienhypertexte"/>
          </w:rPr>
          <w:t>:</w:t>
        </w:r>
        <w:proofErr w:type="spellStart"/>
        <w:r w:rsidR="00B93229" w:rsidRPr="00B93229">
          <w:rPr>
            <w:rStyle w:val="Lienhypertexte"/>
          </w:rPr>
          <w:t>Semaphore</w:t>
        </w:r>
        <w:proofErr w:type="spellEnd"/>
        <w:proofErr w:type="gramEnd"/>
      </w:hyperlink>
      <w:r w:rsidR="00885772">
        <w:t xml:space="preserve"> </w:t>
      </w:r>
      <w:r w:rsidR="00B93229">
        <w:t xml:space="preserve">, </w:t>
      </w:r>
      <w:r w:rsidR="00885772">
        <w:t>comme présenté ci-dessous :</w:t>
      </w:r>
    </w:p>
    <w:p w14:paraId="40B0E4B9" w14:textId="0ECD62EC" w:rsidR="007E0F38" w:rsidRDefault="007E0F38" w:rsidP="00C84C38">
      <w:r w:rsidRPr="007E0F38">
        <w:rPr>
          <w:noProof/>
          <w:lang w:eastAsia="fr-FR"/>
        </w:rPr>
        <w:drawing>
          <wp:inline distT="0" distB="0" distL="0" distR="0" wp14:anchorId="7858A104" wp14:editId="230488AD">
            <wp:extent cx="5991101" cy="143623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6460" cy="1451907"/>
                    </a:xfrm>
                    <a:prstGeom prst="rect">
                      <a:avLst/>
                    </a:prstGeom>
                  </pic:spPr>
                </pic:pic>
              </a:graphicData>
            </a:graphic>
          </wp:inline>
        </w:drawing>
      </w:r>
    </w:p>
    <w:p w14:paraId="52E01671" w14:textId="0C7AE731" w:rsidR="00A013A9" w:rsidRDefault="00A013A9" w:rsidP="00C84C38">
      <w:r>
        <w:t xml:space="preserve">Voici un exemple du fonctionnement d’un sémaphore : </w:t>
      </w:r>
    </w:p>
    <w:tbl>
      <w:tblPr>
        <w:tblStyle w:val="Grilledutableau"/>
        <w:tblW w:w="0" w:type="auto"/>
        <w:tblLook w:val="04A0" w:firstRow="1" w:lastRow="0" w:firstColumn="1" w:lastColumn="0" w:noHBand="0" w:noVBand="1"/>
      </w:tblPr>
      <w:tblGrid>
        <w:gridCol w:w="5321"/>
        <w:gridCol w:w="5135"/>
      </w:tblGrid>
      <w:tr w:rsidR="00A013A9" w14:paraId="3C92D641" w14:textId="77777777" w:rsidTr="00A013A9">
        <w:tc>
          <w:tcPr>
            <w:tcW w:w="5228" w:type="dxa"/>
          </w:tcPr>
          <w:p w14:paraId="67F0661F" w14:textId="0915F700" w:rsidR="00A013A9" w:rsidRDefault="00A013A9" w:rsidP="00C84C38">
            <w:r w:rsidRPr="00DA2584">
              <w:rPr>
                <w:noProof/>
                <w:lang w:eastAsia="fr-FR"/>
              </w:rPr>
              <w:drawing>
                <wp:inline distT="0" distB="0" distL="0" distR="0" wp14:anchorId="2AB179F1" wp14:editId="759FDC34">
                  <wp:extent cx="3241964" cy="1959612"/>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3837" cy="1966789"/>
                          </a:xfrm>
                          <a:prstGeom prst="rect">
                            <a:avLst/>
                          </a:prstGeom>
                        </pic:spPr>
                      </pic:pic>
                    </a:graphicData>
                  </a:graphic>
                </wp:inline>
              </w:drawing>
            </w:r>
          </w:p>
        </w:tc>
        <w:tc>
          <w:tcPr>
            <w:tcW w:w="5228" w:type="dxa"/>
          </w:tcPr>
          <w:p w14:paraId="195A2F52" w14:textId="6911EBAD" w:rsidR="00B93229" w:rsidRDefault="00B93229" w:rsidP="00C84C38"/>
          <w:p w14:paraId="6B690A2B" w14:textId="7EC9D673" w:rsidR="00A013A9" w:rsidRDefault="00A013A9" w:rsidP="00C84C38">
            <w:r>
              <w:t>On ‘</w:t>
            </w:r>
            <w:r w:rsidR="007B6682">
              <w:t>éteint</w:t>
            </w:r>
            <w:r>
              <w:t xml:space="preserve">’ le </w:t>
            </w:r>
            <w:r w:rsidR="00B730BE">
              <w:t>sémaphore</w:t>
            </w:r>
            <w:r>
              <w:t xml:space="preserve"> en début pour attendre que </w:t>
            </w:r>
            <w:r w:rsidR="007B6682">
              <w:t>l</w:t>
            </w:r>
            <w:r>
              <w:t xml:space="preserve">es </w:t>
            </w:r>
            <w:r w:rsidR="00B730BE">
              <w:t>‘</w:t>
            </w:r>
            <w:r>
              <w:t>job</w:t>
            </w:r>
            <w:r w:rsidR="00B730BE">
              <w:t>s’</w:t>
            </w:r>
            <w:r>
              <w:t xml:space="preserve"> so</w:t>
            </w:r>
            <w:r w:rsidR="00B93229">
              <w:t>ient</w:t>
            </w:r>
            <w:r>
              <w:t xml:space="preserve"> disponible</w:t>
            </w:r>
            <w:r w:rsidR="00B93229">
              <w:t>s</w:t>
            </w:r>
            <w:r>
              <w:t xml:space="preserve"> : </w:t>
            </w:r>
            <w:r w:rsidR="00B730BE">
              <w:t>‘</w:t>
            </w:r>
            <w:r>
              <w:t>job</w:t>
            </w:r>
            <w:r w:rsidR="00B730BE">
              <w:t>’</w:t>
            </w:r>
            <w:r w:rsidR="00B93229">
              <w:t xml:space="preserve"> </w:t>
            </w:r>
            <w:r>
              <w:t xml:space="preserve">est </w:t>
            </w:r>
            <w:r w:rsidR="00B93229">
              <w:t xml:space="preserve">ici </w:t>
            </w:r>
            <w:r>
              <w:t xml:space="preserve">un </w:t>
            </w:r>
            <w:proofErr w:type="spellStart"/>
            <w:r>
              <w:t>argo</w:t>
            </w:r>
            <w:proofErr w:type="spellEnd"/>
            <w:r>
              <w:t xml:space="preserve"> en informatique pour dire ‘thread ‘. Nous en avons </w:t>
            </w:r>
            <w:r w:rsidR="00B730BE">
              <w:t>fixé</w:t>
            </w:r>
            <w:r>
              <w:t xml:space="preserve"> quatre en tous</w:t>
            </w:r>
            <w:r w:rsidR="00B730BE">
              <w:t xml:space="preserve">, cela veut dire que l’on autorise </w:t>
            </w:r>
            <w:r w:rsidR="007B6682">
              <w:t>quatre threads</w:t>
            </w:r>
            <w:r w:rsidR="004943B4">
              <w:t xml:space="preserve"> à s’</w:t>
            </w:r>
            <w:r w:rsidR="00B93229">
              <w:t>exécuter</w:t>
            </w:r>
            <w:r w:rsidR="004943B4">
              <w:t xml:space="preserve"> </w:t>
            </w:r>
            <w:r w:rsidR="00D44807">
              <w:t>dans l’espace libéré en amont par le nombre de job déclaré dans l</w:t>
            </w:r>
            <w:r w:rsidR="00A16777">
              <w:t>a création du</w:t>
            </w:r>
            <w:r w:rsidR="00D44807">
              <w:t xml:space="preserve"> sémaphore. </w:t>
            </w:r>
          </w:p>
          <w:p w14:paraId="0C8A9C17" w14:textId="72222CE3" w:rsidR="004943B4" w:rsidRDefault="00D44807" w:rsidP="00C84C38">
            <w:r>
              <w:t>C’est une sécurité pour dire à un autre thread la place et l’attente nécessaire d’</w:t>
            </w:r>
            <w:r w:rsidR="007B6682">
              <w:t>exécution</w:t>
            </w:r>
            <w:r>
              <w:t xml:space="preserve"> des fonctions </w:t>
            </w:r>
            <w:r w:rsidR="007B6682">
              <w:t>déclaré dans le thread (voir plus loin</w:t>
            </w:r>
            <w:r w:rsidR="00A16777">
              <w:t xml:space="preserve"> lors du </w:t>
            </w:r>
            <w:proofErr w:type="gramStart"/>
            <w:r w:rsidR="00A16777">
              <w:t>‘</w:t>
            </w:r>
            <w:proofErr w:type="spellStart"/>
            <w:r w:rsidR="00A16777" w:rsidRPr="004A4042">
              <w:rPr>
                <w:b/>
                <w:bCs/>
              </w:rPr>
              <w:t>join</w:t>
            </w:r>
            <w:proofErr w:type="spellEnd"/>
            <w:r w:rsidR="00A16777" w:rsidRPr="004A4042">
              <w:rPr>
                <w:b/>
                <w:bCs/>
              </w:rPr>
              <w:t>(</w:t>
            </w:r>
            <w:proofErr w:type="gramEnd"/>
            <w:r w:rsidR="00A16777" w:rsidRPr="004A4042">
              <w:rPr>
                <w:b/>
                <w:bCs/>
              </w:rPr>
              <w:t>)</w:t>
            </w:r>
            <w:r w:rsidR="00A16777">
              <w:t>’</w:t>
            </w:r>
            <w:r w:rsidR="007B6682">
              <w:t>)</w:t>
            </w:r>
            <w:r w:rsidR="00A16777">
              <w:t>.</w:t>
            </w:r>
          </w:p>
        </w:tc>
      </w:tr>
    </w:tbl>
    <w:p w14:paraId="37AB0A67" w14:textId="77777777" w:rsidR="00A013A9" w:rsidRDefault="00A013A9" w:rsidP="00C84C38"/>
    <w:p w14:paraId="03B38BB5" w14:textId="524B2EDE" w:rsidR="00DA2584" w:rsidRDefault="00895008" w:rsidP="00C84C38">
      <w:r>
        <w:t>Maintenant que nous avons configur</w:t>
      </w:r>
      <w:r w:rsidR="00A730AF">
        <w:t>é</w:t>
      </w:r>
      <w:r>
        <w:t xml:space="preserve"> les conditions pour la connexion au</w:t>
      </w:r>
      <w:r w:rsidR="001A3C31">
        <w:t>x</w:t>
      </w:r>
      <w:r>
        <w:t xml:space="preserve"> </w:t>
      </w:r>
      <w:r w:rsidR="00957D9B">
        <w:t>data base</w:t>
      </w:r>
      <w:r>
        <w:t xml:space="preserve">, nous pouvons lancer la connexion aux data base. </w:t>
      </w:r>
      <w:r w:rsidR="009F5B24">
        <w:t>On utilise pour ce</w:t>
      </w:r>
      <w:r w:rsidR="00293549">
        <w:t>la des bibliothèque interne</w:t>
      </w:r>
      <w:r w:rsidR="006B2DB5">
        <w:t xml:space="preserve">, qui utilise une grande partie </w:t>
      </w:r>
      <w:r w:rsidR="009B563D">
        <w:t>des fonctionnalités</w:t>
      </w:r>
      <w:r w:rsidR="006B2DB5">
        <w:t xml:space="preserve"> de la bibliothèque </w:t>
      </w:r>
      <w:hyperlink r:id="rId47" w:history="1">
        <w:r w:rsidR="006B2DB5" w:rsidRPr="004A7587">
          <w:rPr>
            <w:rStyle w:val="Lienhypertexte"/>
          </w:rPr>
          <w:t>DBI</w:t>
        </w:r>
      </w:hyperlink>
      <w:r w:rsidR="004A7587">
        <w:t xml:space="preserve"> (avec des ingrédients secrets en plus dont les ingénieurs d’IBM ont gardé le secret !).</w:t>
      </w:r>
    </w:p>
    <w:p w14:paraId="762AB0E7" w14:textId="0629B38D" w:rsidR="00B45175" w:rsidRDefault="00F838B6" w:rsidP="009B563D">
      <w:pPr>
        <w:jc w:val="center"/>
      </w:pPr>
      <w:r w:rsidRPr="00F838B6">
        <w:rPr>
          <w:noProof/>
          <w:lang w:eastAsia="fr-FR"/>
        </w:rPr>
        <w:lastRenderedPageBreak/>
        <w:drawing>
          <wp:inline distT="0" distB="0" distL="0" distR="0" wp14:anchorId="08D9DC00" wp14:editId="4D686A73">
            <wp:extent cx="4542311" cy="1905723"/>
            <wp:effectExtent l="0" t="0" r="0" b="0"/>
            <wp:docPr id="1123229092" name="Image 112322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3880" cy="1918968"/>
                    </a:xfrm>
                    <a:prstGeom prst="rect">
                      <a:avLst/>
                    </a:prstGeom>
                  </pic:spPr>
                </pic:pic>
              </a:graphicData>
            </a:graphic>
          </wp:inline>
        </w:drawing>
      </w:r>
    </w:p>
    <w:p w14:paraId="6606EA8C" w14:textId="6FD83F4F" w:rsidR="00557CC4" w:rsidRDefault="00557CC4" w:rsidP="00557CC4">
      <w:r>
        <w:t>Voici un exemple de connexion type à une data base :</w:t>
      </w:r>
    </w:p>
    <w:p w14:paraId="6A75A5DE" w14:textId="3B63E3FA" w:rsidR="007E3731" w:rsidRDefault="007E3731" w:rsidP="00557CC4">
      <w:r w:rsidRPr="007E3731">
        <w:rPr>
          <w:noProof/>
          <w:lang w:eastAsia="fr-FR"/>
        </w:rPr>
        <w:drawing>
          <wp:inline distT="0" distB="0" distL="0" distR="0" wp14:anchorId="022DAEB6" wp14:editId="58E3A117">
            <wp:extent cx="6645910" cy="1007110"/>
            <wp:effectExtent l="0" t="0" r="2540" b="2540"/>
            <wp:docPr id="1123229096" name="Image 112322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007110"/>
                    </a:xfrm>
                    <a:prstGeom prst="rect">
                      <a:avLst/>
                    </a:prstGeom>
                  </pic:spPr>
                </pic:pic>
              </a:graphicData>
            </a:graphic>
          </wp:inline>
        </w:drawing>
      </w:r>
    </w:p>
    <w:p w14:paraId="57E5EAB0" w14:textId="45B2FB44" w:rsidR="00F41076" w:rsidRDefault="00287A79" w:rsidP="00287A79">
      <w:r>
        <w:t>Nous pouvons ainsi configurer les variables qui stockerons l’</w:t>
      </w:r>
      <w:r w:rsidR="00F449FB">
        <w:t xml:space="preserve">information </w:t>
      </w:r>
      <w:r w:rsidR="00F41076">
        <w:t>des connexions</w:t>
      </w:r>
      <w:r w:rsidR="00F449FB">
        <w:t xml:space="preserve"> </w:t>
      </w:r>
      <w:r w:rsidR="004D29D8">
        <w:t>afin</w:t>
      </w:r>
      <w:r w:rsidR="00F449FB">
        <w:t xml:space="preserve"> de</w:t>
      </w:r>
      <w:r w:rsidR="009F54AF">
        <w:t xml:space="preserve"> récupérer les informations </w:t>
      </w:r>
      <w:r w:rsidR="00F41076">
        <w:t>des équipements</w:t>
      </w:r>
      <w:r w:rsidR="009F54AF">
        <w:t xml:space="preserve"> </w:t>
      </w:r>
      <w:r w:rsidR="00D838D5">
        <w:t xml:space="preserve">dans les bases de données </w:t>
      </w:r>
      <w:r w:rsidR="009F54AF">
        <w:t>et ensuite de</w:t>
      </w:r>
      <w:r w:rsidR="00F449FB">
        <w:t xml:space="preserve"> remonter l’information récupérer dans </w:t>
      </w:r>
      <w:r w:rsidR="00D838D5">
        <w:t>c</w:t>
      </w:r>
      <w:r w:rsidR="004A4042">
        <w:t xml:space="preserve">es </w:t>
      </w:r>
      <w:r w:rsidR="00D838D5">
        <w:t xml:space="preserve">mêmes </w:t>
      </w:r>
      <w:r w:rsidR="004A4042">
        <w:t>bases</w:t>
      </w:r>
      <w:r w:rsidR="00F449FB">
        <w:t xml:space="preserve"> de données.</w:t>
      </w:r>
    </w:p>
    <w:p w14:paraId="024B1121" w14:textId="319833F4" w:rsidR="006F548F" w:rsidRDefault="006F548F" w:rsidP="00E4493F">
      <w:r w:rsidRPr="006F548F">
        <w:rPr>
          <w:noProof/>
          <w:lang w:eastAsia="fr-FR"/>
        </w:rPr>
        <w:drawing>
          <wp:inline distT="0" distB="0" distL="0" distR="0" wp14:anchorId="370DD71B" wp14:editId="2DCEEBF1">
            <wp:extent cx="4595751" cy="1217658"/>
            <wp:effectExtent l="0" t="0" r="0" b="1905"/>
            <wp:docPr id="1123229097" name="Image 112322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8618" cy="1223717"/>
                    </a:xfrm>
                    <a:prstGeom prst="rect">
                      <a:avLst/>
                    </a:prstGeom>
                  </pic:spPr>
                </pic:pic>
              </a:graphicData>
            </a:graphic>
          </wp:inline>
        </w:drawing>
      </w:r>
    </w:p>
    <w:p w14:paraId="5697683D" w14:textId="2D941865" w:rsidR="00D779F1" w:rsidRDefault="00F41076" w:rsidP="00C84C38">
      <w:r>
        <w:t>Nous pouvons ainsi récupér</w:t>
      </w:r>
      <w:r w:rsidR="00C63343">
        <w:t>er les identifiants administrateur pour se connecter aux équipements.</w:t>
      </w:r>
    </w:p>
    <w:p w14:paraId="0F4C97EF" w14:textId="3334BE3E" w:rsidR="003B5758" w:rsidRDefault="003B5758" w:rsidP="00E4493F">
      <w:r w:rsidRPr="003B5758">
        <w:rPr>
          <w:noProof/>
          <w:lang w:eastAsia="fr-FR"/>
        </w:rPr>
        <w:drawing>
          <wp:inline distT="0" distB="0" distL="0" distR="0" wp14:anchorId="09730F64" wp14:editId="36F237E1">
            <wp:extent cx="4756068" cy="82859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2787"/>
                    <a:stretch/>
                  </pic:blipFill>
                  <pic:spPr bwMode="auto">
                    <a:xfrm>
                      <a:off x="0" y="0"/>
                      <a:ext cx="4805976" cy="837293"/>
                    </a:xfrm>
                    <a:prstGeom prst="rect">
                      <a:avLst/>
                    </a:prstGeom>
                    <a:ln>
                      <a:noFill/>
                    </a:ln>
                    <a:extLst>
                      <a:ext uri="{53640926-AAD7-44D8-BBD7-CCE9431645EC}">
                        <a14:shadowObscured xmlns:a14="http://schemas.microsoft.com/office/drawing/2010/main"/>
                      </a:ext>
                    </a:extLst>
                  </pic:spPr>
                </pic:pic>
              </a:graphicData>
            </a:graphic>
          </wp:inline>
        </w:drawing>
      </w:r>
    </w:p>
    <w:p w14:paraId="79246EA1" w14:textId="670DFCB1" w:rsidR="00CA6A6C" w:rsidRDefault="00CA6A6C" w:rsidP="00C84C38">
      <w:r>
        <w:t>Et enfin</w:t>
      </w:r>
      <w:r w:rsidR="00594339">
        <w:t>,</w:t>
      </w:r>
      <w:r>
        <w:t xml:space="preserve"> on</w:t>
      </w:r>
      <w:r w:rsidR="00594339">
        <w:t xml:space="preserve"> </w:t>
      </w:r>
      <w:r>
        <w:t>threads</w:t>
      </w:r>
      <w:r w:rsidR="00594339">
        <w:t xml:space="preserve"> le plus possible </w:t>
      </w:r>
      <w:r>
        <w:t xml:space="preserve">: </w:t>
      </w:r>
    </w:p>
    <w:p w14:paraId="1A0BC84A" w14:textId="510F750E" w:rsidR="00CA6A6C" w:rsidRDefault="00CA6A6C" w:rsidP="00E4493F">
      <w:r w:rsidRPr="003B5758">
        <w:rPr>
          <w:noProof/>
          <w:lang w:eastAsia="fr-FR"/>
        </w:rPr>
        <w:drawing>
          <wp:inline distT="0" distB="0" distL="0" distR="0" wp14:anchorId="590A8070" wp14:editId="1F197941">
            <wp:extent cx="5628904" cy="668017"/>
            <wp:effectExtent l="0" t="0" r="0" b="0"/>
            <wp:docPr id="1123229098" name="Image 112322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1027"/>
                    <a:stretch/>
                  </pic:blipFill>
                  <pic:spPr bwMode="auto">
                    <a:xfrm>
                      <a:off x="0" y="0"/>
                      <a:ext cx="5674424" cy="673419"/>
                    </a:xfrm>
                    <a:prstGeom prst="rect">
                      <a:avLst/>
                    </a:prstGeom>
                    <a:ln>
                      <a:noFill/>
                    </a:ln>
                    <a:extLst>
                      <a:ext uri="{53640926-AAD7-44D8-BBD7-CCE9431645EC}">
                        <a14:shadowObscured xmlns:a14="http://schemas.microsoft.com/office/drawing/2010/main"/>
                      </a:ext>
                    </a:extLst>
                  </pic:spPr>
                </pic:pic>
              </a:graphicData>
            </a:graphic>
          </wp:inline>
        </w:drawing>
      </w:r>
    </w:p>
    <w:p w14:paraId="17415238" w14:textId="7E180379" w:rsidR="00594339" w:rsidRDefault="00594339" w:rsidP="00C84C38">
      <w:r>
        <w:t xml:space="preserve">On créer donc trois ‘compartiments’ pour </w:t>
      </w:r>
      <w:r w:rsidR="005B5703">
        <w:t xml:space="preserve">y faire exécuter la fonction. Et enfin on </w:t>
      </w:r>
      <w:proofErr w:type="gramStart"/>
      <w:r w:rsidR="005B5703">
        <w:t>‘</w:t>
      </w:r>
      <w:proofErr w:type="spellStart"/>
      <w:r w:rsidR="005B5703" w:rsidRPr="004A4042">
        <w:rPr>
          <w:b/>
          <w:bCs/>
        </w:rPr>
        <w:t>join</w:t>
      </w:r>
      <w:proofErr w:type="spellEnd"/>
      <w:r w:rsidR="005B5703" w:rsidRPr="004A4042">
        <w:rPr>
          <w:b/>
          <w:bCs/>
        </w:rPr>
        <w:t>(</w:t>
      </w:r>
      <w:proofErr w:type="gramEnd"/>
      <w:r w:rsidR="005B5703" w:rsidRPr="004A4042">
        <w:rPr>
          <w:b/>
          <w:bCs/>
        </w:rPr>
        <w:t>)</w:t>
      </w:r>
      <w:r w:rsidR="005B5703">
        <w:t>’ les threads lancé. Ici ‘</w:t>
      </w:r>
      <w:r w:rsidR="005B5703" w:rsidRPr="00F9692C">
        <w:rPr>
          <w:b/>
          <w:bCs/>
        </w:rPr>
        <w:t>thread</w:t>
      </w:r>
      <w:r w:rsidR="004A4042" w:rsidRPr="00F9692C">
        <w:rPr>
          <w:b/>
          <w:bCs/>
        </w:rPr>
        <w:t>s-&gt;</w:t>
      </w:r>
      <w:proofErr w:type="spellStart"/>
      <w:proofErr w:type="gramStart"/>
      <w:r w:rsidR="004A4042" w:rsidRPr="00F9692C">
        <w:rPr>
          <w:b/>
          <w:bCs/>
        </w:rPr>
        <w:t>list</w:t>
      </w:r>
      <w:proofErr w:type="spellEnd"/>
      <w:r w:rsidR="004A4042" w:rsidRPr="00F9692C">
        <w:rPr>
          <w:b/>
          <w:bCs/>
        </w:rPr>
        <w:t>(</w:t>
      </w:r>
      <w:proofErr w:type="gramEnd"/>
      <w:r w:rsidR="004A4042" w:rsidRPr="00F9692C">
        <w:rPr>
          <w:b/>
          <w:bCs/>
        </w:rPr>
        <w:t>)</w:t>
      </w:r>
      <w:r w:rsidR="004A4042">
        <w:t>’, permet de faire appel à tous les threads actifs dans le contexte de l’exécution du script.</w:t>
      </w:r>
    </w:p>
    <w:p w14:paraId="6CDBF2D1" w14:textId="12135CBD" w:rsidR="004670B0" w:rsidRDefault="00CA6A6C" w:rsidP="004670B0">
      <w:pPr>
        <w:pStyle w:val="Paragraphedeliste"/>
        <w:numPr>
          <w:ilvl w:val="0"/>
          <w:numId w:val="43"/>
        </w:numPr>
      </w:pPr>
      <w:r w:rsidRPr="00F9692C">
        <w:rPr>
          <w:u w:val="single"/>
        </w:rPr>
        <w:t xml:space="preserve">Pourquoi il manque </w:t>
      </w:r>
      <w:r w:rsidR="005E5E2D" w:rsidRPr="00F9692C">
        <w:rPr>
          <w:u w:val="single"/>
        </w:rPr>
        <w:t>deux threads</w:t>
      </w:r>
      <w:r w:rsidR="005E5E2D">
        <w:t xml:space="preserve"> ? </w:t>
      </w:r>
      <w:r w:rsidR="00743CF0">
        <w:t xml:space="preserve">Il manque effectivement le threading de la connexion aux bases de données.  </w:t>
      </w:r>
      <w:r w:rsidR="00CA4B37">
        <w:t xml:space="preserve">Comme pour le </w:t>
      </w:r>
      <w:r w:rsidR="00CA4B37" w:rsidRPr="003850C4">
        <w:rPr>
          <w:color w:val="00B0F0"/>
        </w:rPr>
        <w:t>$</w:t>
      </w:r>
      <w:proofErr w:type="spellStart"/>
      <w:r w:rsidR="00CA4B37" w:rsidRPr="003850C4">
        <w:rPr>
          <w:color w:val="00B0F0"/>
        </w:rPr>
        <w:t>tempdir</w:t>
      </w:r>
      <w:proofErr w:type="spellEnd"/>
      <w:r w:rsidR="00CA4B37">
        <w:t xml:space="preserve">, la connexion </w:t>
      </w:r>
      <w:r w:rsidR="000F0B3F">
        <w:t>aux bases</w:t>
      </w:r>
      <w:r w:rsidR="00CA4B37">
        <w:t xml:space="preserve"> de données est vu comme une variable globale et ne peut être exécuter comme une tâche en parallèle du programme puisque </w:t>
      </w:r>
      <w:r w:rsidR="00806CDC">
        <w:t>ce sont</w:t>
      </w:r>
      <w:r w:rsidR="00CA4B37">
        <w:t xml:space="preserve"> généralement </w:t>
      </w:r>
      <w:r w:rsidR="000F0B3F">
        <w:t>ces connexions</w:t>
      </w:r>
      <w:r w:rsidR="00CA4B37">
        <w:t xml:space="preserve"> qui permette</w:t>
      </w:r>
      <w:r w:rsidR="000F0B3F">
        <w:t>nt</w:t>
      </w:r>
      <w:r w:rsidR="00CA4B37">
        <w:t xml:space="preserve"> l’exécution du programme. </w:t>
      </w:r>
    </w:p>
    <w:p w14:paraId="5771958B" w14:textId="07A74BAD" w:rsidR="004670B0" w:rsidRDefault="00CA4B37" w:rsidP="004670B0">
      <w:pPr>
        <w:pStyle w:val="Paragraphedeliste"/>
        <w:numPr>
          <w:ilvl w:val="0"/>
          <w:numId w:val="43"/>
        </w:numPr>
      </w:pPr>
      <w:r>
        <w:lastRenderedPageBreak/>
        <w:t xml:space="preserve">Dans quelques rare cas nous pouvons </w:t>
      </w:r>
      <w:proofErr w:type="spellStart"/>
      <w:r>
        <w:t>threader</w:t>
      </w:r>
      <w:proofErr w:type="spellEnd"/>
      <w:r>
        <w:t xml:space="preserve"> la connexion </w:t>
      </w:r>
      <w:r w:rsidR="000F0B3F">
        <w:t>aux bases</w:t>
      </w:r>
      <w:r>
        <w:t xml:space="preserve"> de donner, mais il en est for</w:t>
      </w:r>
      <w:r w:rsidR="004810CE">
        <w:t xml:space="preserve">tement </w:t>
      </w:r>
      <w:r w:rsidR="000F0B3F">
        <w:t>recommandé</w:t>
      </w:r>
      <w:r w:rsidR="004810CE">
        <w:t xml:space="preserve"> de ne pas le faire tout de même. Bien souvent, les bases de </w:t>
      </w:r>
      <w:r w:rsidR="000F0B3F">
        <w:t>données</w:t>
      </w:r>
      <w:r w:rsidR="004810CE">
        <w:t xml:space="preserve"> sont </w:t>
      </w:r>
      <w:r w:rsidR="004670B0">
        <w:t>définies</w:t>
      </w:r>
      <w:r w:rsidR="004810CE">
        <w:t xml:space="preserve"> par </w:t>
      </w:r>
      <w:r w:rsidR="004670B0">
        <w:t>un langage</w:t>
      </w:r>
      <w:r w:rsidR="004810CE">
        <w:t xml:space="preserve"> dont le calcul parallèle y est, pour la plupart du temps, complètement </w:t>
      </w:r>
      <w:r w:rsidR="00806CDC">
        <w:t>étranger</w:t>
      </w:r>
      <w:r w:rsidR="004810CE">
        <w:t xml:space="preserve">. Ici, la base de </w:t>
      </w:r>
      <w:r w:rsidR="000F0B3F">
        <w:t>données</w:t>
      </w:r>
      <w:r w:rsidR="004810CE">
        <w:t xml:space="preserve"> est entièrement </w:t>
      </w:r>
      <w:r w:rsidR="004670B0">
        <w:t>configurée</w:t>
      </w:r>
      <w:r w:rsidR="004810CE">
        <w:t xml:space="preserve"> informatiquement en SQL et le langage relationnel</w:t>
      </w:r>
      <w:r w:rsidR="007E37BC">
        <w:t xml:space="preserve"> </w:t>
      </w:r>
      <w:r w:rsidR="004810CE">
        <w:t xml:space="preserve">n’est pas adéquate </w:t>
      </w:r>
      <w:r w:rsidR="00421392">
        <w:t xml:space="preserve">au calcul parallèle. </w:t>
      </w:r>
      <w:r w:rsidR="00421392">
        <w:br/>
      </w:r>
      <w:r w:rsidR="004670B0">
        <w:t xml:space="preserve">D’après </w:t>
      </w:r>
      <w:hyperlink w:anchor="_Théorie_mathématique_de" w:history="1">
        <w:r w:rsidR="004670B0" w:rsidRPr="00384F16">
          <w:rPr>
            <w:rStyle w:val="Lienhypertexte"/>
          </w:rPr>
          <w:t>l’a</w:t>
        </w:r>
        <w:r w:rsidR="00421392" w:rsidRPr="00384F16">
          <w:rPr>
            <w:rStyle w:val="Lienhypertexte"/>
          </w:rPr>
          <w:t>nnexe A</w:t>
        </w:r>
      </w:hyperlink>
      <w:r w:rsidR="00421392">
        <w:t xml:space="preserve">, </w:t>
      </w:r>
      <w:r w:rsidR="004670B0">
        <w:t>on comprend que cela est dû fait que</w:t>
      </w:r>
      <w:r w:rsidR="000F0B3F">
        <w:t xml:space="preserve"> </w:t>
      </w:r>
      <w:r w:rsidR="004670B0">
        <w:t>les ‘transducteurs’ du script et de la base de données</w:t>
      </w:r>
      <w:r w:rsidR="000F0B3F">
        <w:t xml:space="preserve"> ne sont pas trivia</w:t>
      </w:r>
      <w:r w:rsidR="004670B0">
        <w:t>ux.</w:t>
      </w:r>
      <w:r w:rsidR="000F0B3F">
        <w:t xml:space="preserve"> </w:t>
      </w:r>
      <w:r w:rsidR="004670B0">
        <w:t>C’est-à-</w:t>
      </w:r>
      <w:r w:rsidR="000F0B3F">
        <w:t>dire que la communication entre le script et la base de donnée</w:t>
      </w:r>
      <w:r w:rsidR="004670B0">
        <w:t>s</w:t>
      </w:r>
      <w:r w:rsidR="000F0B3F">
        <w:t xml:space="preserve"> est une communication entre deux entités de langage différent. </w:t>
      </w:r>
    </w:p>
    <w:p w14:paraId="2C91F8B4" w14:textId="54592EB1" w:rsidR="002C5085" w:rsidRDefault="002C5085" w:rsidP="004670B0">
      <w:pPr>
        <w:pStyle w:val="Paragraphedeliste"/>
        <w:numPr>
          <w:ilvl w:val="0"/>
          <w:numId w:val="43"/>
        </w:numPr>
      </w:pPr>
      <w:r>
        <w:t xml:space="preserve">Ici, le </w:t>
      </w:r>
      <w:r w:rsidR="007B58CA">
        <w:t xml:space="preserve">résultat des fonctions de connexion aux bases de </w:t>
      </w:r>
      <w:r w:rsidR="003850C4">
        <w:t>données</w:t>
      </w:r>
      <w:r w:rsidR="007B58CA">
        <w:t xml:space="preserve"> est stocké dans une variable, comme nous l’avons vu précédemment.</w:t>
      </w:r>
    </w:p>
    <w:p w14:paraId="01CE575F" w14:textId="46CC8E15" w:rsidR="00384F16" w:rsidRDefault="00384F16" w:rsidP="00384F16">
      <w:r>
        <w:t>Nous pouvons donc maintenant définir les variables d’authentification pour le reste du script :</w:t>
      </w:r>
    </w:p>
    <w:p w14:paraId="2350CA00" w14:textId="56BFA706" w:rsidR="00594339" w:rsidRDefault="00594339" w:rsidP="00594339">
      <w:r w:rsidRPr="00594339">
        <w:rPr>
          <w:noProof/>
          <w:lang w:eastAsia="fr-FR"/>
        </w:rPr>
        <w:drawing>
          <wp:inline distT="0" distB="0" distL="0" distR="0" wp14:anchorId="11776939" wp14:editId="1E571BA6">
            <wp:extent cx="5652655" cy="1353483"/>
            <wp:effectExtent l="0" t="0" r="5715" b="0"/>
            <wp:docPr id="1123229099" name="Image 112322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3002" cy="1355961"/>
                    </a:xfrm>
                    <a:prstGeom prst="rect">
                      <a:avLst/>
                    </a:prstGeom>
                  </pic:spPr>
                </pic:pic>
              </a:graphicData>
            </a:graphic>
          </wp:inline>
        </w:drawing>
      </w:r>
    </w:p>
    <w:p w14:paraId="07D0688D" w14:textId="6FC571A1" w:rsidR="00894CCB" w:rsidRDefault="002E7983" w:rsidP="00894CCB">
      <w:pPr>
        <w:pStyle w:val="Paragraphedeliste"/>
        <w:numPr>
          <w:ilvl w:val="0"/>
          <w:numId w:val="44"/>
        </w:numPr>
      </w:pPr>
      <w:r>
        <w:rPr>
          <w:u w:val="single"/>
        </w:rPr>
        <w:t>Pourquoi</w:t>
      </w:r>
      <w:r w:rsidR="00894CCB" w:rsidRPr="002E7983">
        <w:rPr>
          <w:u w:val="single"/>
        </w:rPr>
        <w:t xml:space="preserve"> ‘</w:t>
      </w:r>
      <w:r>
        <w:rPr>
          <w:u w:val="single"/>
        </w:rPr>
        <w:t xml:space="preserve"> : </w:t>
      </w:r>
      <w:proofErr w:type="spellStart"/>
      <w:r w:rsidR="00894CCB" w:rsidRPr="002E7983">
        <w:rPr>
          <w:b/>
          <w:bCs/>
          <w:u w:val="single"/>
        </w:rPr>
        <w:t>shared</w:t>
      </w:r>
      <w:proofErr w:type="spellEnd"/>
      <w:r w:rsidR="00894CCB" w:rsidRPr="002E7983">
        <w:rPr>
          <w:u w:val="single"/>
        </w:rPr>
        <w:t>’</w:t>
      </w:r>
      <w:r w:rsidR="00894CCB">
        <w:t xml:space="preserve"> ? </w:t>
      </w:r>
      <w:r w:rsidR="00E80BCB">
        <w:t xml:space="preserve">Cette fonctionnalité viens de la bibliothèque </w:t>
      </w:r>
      <w:hyperlink r:id="rId53" w:history="1">
        <w:r w:rsidR="00E80BCB" w:rsidRPr="00E4493F">
          <w:rPr>
            <w:rStyle w:val="Lienhypertexte"/>
          </w:rPr>
          <w:t>Thread :</w:t>
        </w:r>
        <w:proofErr w:type="gramStart"/>
        <w:r w:rsidR="00E80BCB" w:rsidRPr="00E4493F">
          <w:rPr>
            <w:rStyle w:val="Lienhypertexte"/>
          </w:rPr>
          <w:t>:</w:t>
        </w:r>
        <w:proofErr w:type="spellStart"/>
        <w:r w:rsidR="00E80BCB" w:rsidRPr="00E4493F">
          <w:rPr>
            <w:rStyle w:val="Lienhypertexte"/>
          </w:rPr>
          <w:t>Shared</w:t>
        </w:r>
        <w:proofErr w:type="spellEnd"/>
        <w:proofErr w:type="gramEnd"/>
      </w:hyperlink>
      <w:r w:rsidR="00E80BCB">
        <w:t xml:space="preserve">. </w:t>
      </w:r>
      <w:r w:rsidR="004F25FD">
        <w:t>Cela</w:t>
      </w:r>
      <w:r w:rsidR="00E95AC1">
        <w:t xml:space="preserve"> permet ici de faire en sorte que</w:t>
      </w:r>
      <w:r w:rsidR="00894CCB">
        <w:t xml:space="preserve"> les variables d’authentification</w:t>
      </w:r>
      <w:r w:rsidR="00E95AC1">
        <w:t>s</w:t>
      </w:r>
      <w:r w:rsidR="00894CCB">
        <w:t xml:space="preserve"> </w:t>
      </w:r>
      <w:r w:rsidR="00E95AC1">
        <w:t>sont vu comme des variable globales du script. En</w:t>
      </w:r>
      <w:r w:rsidR="004F25FD">
        <w:t xml:space="preserve"> effet, si les fonctions d’un script en Perl peuvent input les identifiants d’authen</w:t>
      </w:r>
      <w:r w:rsidR="00E80BCB">
        <w:t>ti</w:t>
      </w:r>
      <w:r w:rsidR="004F25FD">
        <w:t xml:space="preserve">fications, quand cette fonction est </w:t>
      </w:r>
      <w:proofErr w:type="spellStart"/>
      <w:r w:rsidR="004F25FD">
        <w:t>threader</w:t>
      </w:r>
      <w:proofErr w:type="spellEnd"/>
      <w:r w:rsidR="004F25FD">
        <w:t xml:space="preserve">, cela ne fonctionne plus </w:t>
      </w:r>
      <w:r w:rsidR="00F552F8">
        <w:t xml:space="preserve">par un simple input. Il faut que la variable soit </w:t>
      </w:r>
      <w:r>
        <w:t>partagée</w:t>
      </w:r>
      <w:r w:rsidR="00F552F8">
        <w:t xml:space="preserve">, </w:t>
      </w:r>
      <w:r w:rsidR="00E80BCB">
        <w:t>en d’autres termes</w:t>
      </w:r>
      <w:r w:rsidR="00F552F8">
        <w:t>, l</w:t>
      </w:r>
      <w:r w:rsidR="00E80BCB">
        <w:t>’appel de</w:t>
      </w:r>
      <w:r w:rsidR="00F552F8">
        <w:t xml:space="preserve"> </w:t>
      </w:r>
      <w:r>
        <w:t>‘</w:t>
      </w:r>
      <w:proofErr w:type="spellStart"/>
      <w:r w:rsidRPr="00E80BCB">
        <w:rPr>
          <w:b/>
          <w:bCs/>
        </w:rPr>
        <w:t>shared</w:t>
      </w:r>
      <w:proofErr w:type="spellEnd"/>
      <w:r>
        <w:t xml:space="preserve">’ permet d’être utilisé par </w:t>
      </w:r>
      <w:r w:rsidR="00E4493F">
        <w:t>le multiple</w:t>
      </w:r>
      <w:r>
        <w:t xml:space="preserve"> ‘compartiment</w:t>
      </w:r>
      <w:r w:rsidR="00E4493F">
        <w:t>s</w:t>
      </w:r>
      <w:r>
        <w:t xml:space="preserve">’ que créer le thread. </w:t>
      </w:r>
    </w:p>
    <w:p w14:paraId="33A083B9" w14:textId="74516EE0" w:rsidR="003B5758" w:rsidRDefault="003B5758" w:rsidP="00C84C38"/>
    <w:p w14:paraId="62A61CF6" w14:textId="1004DC3B" w:rsidR="00C701EF" w:rsidRPr="00B23073" w:rsidRDefault="00C701EF" w:rsidP="00C701EF">
      <w:pPr>
        <w:pStyle w:val="Paragraphedeliste"/>
        <w:numPr>
          <w:ilvl w:val="0"/>
          <w:numId w:val="37"/>
        </w:numPr>
        <w:rPr>
          <w:b/>
          <w:bCs/>
          <w:u w:val="single"/>
        </w:rPr>
      </w:pPr>
      <w:r w:rsidRPr="00B23073">
        <w:rPr>
          <w:b/>
          <w:bCs/>
          <w:u w:val="single"/>
        </w:rPr>
        <w:t xml:space="preserve">Présentation des outils </w:t>
      </w:r>
      <w:r w:rsidR="00B23073" w:rsidRPr="00B23073">
        <w:rPr>
          <w:b/>
          <w:bCs/>
          <w:u w:val="single"/>
        </w:rPr>
        <w:t xml:space="preserve">nécessaire pour récupérer </w:t>
      </w:r>
      <w:r w:rsidR="00FD75A2" w:rsidRPr="00B23073">
        <w:rPr>
          <w:b/>
          <w:bCs/>
          <w:u w:val="single"/>
        </w:rPr>
        <w:t>les données</w:t>
      </w:r>
    </w:p>
    <w:p w14:paraId="1A357581" w14:textId="6A2767F6" w:rsidR="00A16EE3" w:rsidRDefault="00B370C5" w:rsidP="004E7DC5">
      <w:r>
        <w:t xml:space="preserve">Tout d’abord voici la </w:t>
      </w:r>
      <w:r w:rsidR="00DB6D3F">
        <w:t xml:space="preserve">fonction </w:t>
      </w:r>
      <w:r w:rsidR="00A16EE3">
        <w:t>‘</w:t>
      </w:r>
      <w:proofErr w:type="spellStart"/>
      <w:r w:rsidR="00066FD1" w:rsidRPr="00957D9B">
        <w:rPr>
          <w:b/>
          <w:bCs/>
          <w:color w:val="FFC000"/>
        </w:rPr>
        <w:t>get_device</w:t>
      </w:r>
      <w:r w:rsidR="00D508BF" w:rsidRPr="00957D9B">
        <w:rPr>
          <w:b/>
          <w:bCs/>
          <w:color w:val="FFC000"/>
        </w:rPr>
        <w:t>s</w:t>
      </w:r>
      <w:r w:rsidR="00066FD1" w:rsidRPr="00957D9B">
        <w:rPr>
          <w:b/>
          <w:bCs/>
          <w:color w:val="FFC000"/>
        </w:rPr>
        <w:t>_info</w:t>
      </w:r>
      <w:proofErr w:type="spellEnd"/>
      <w:r w:rsidR="00066FD1" w:rsidRPr="00957D9B">
        <w:rPr>
          <w:color w:val="FFC000"/>
        </w:rPr>
        <w:t xml:space="preserve"> </w:t>
      </w:r>
      <w:r w:rsidR="00A16EE3">
        <w:t xml:space="preserve">‘ qui est centrale dans notre script. </w:t>
      </w:r>
    </w:p>
    <w:p w14:paraId="0929CC36" w14:textId="28C9AC2C" w:rsidR="004E7DC5" w:rsidRDefault="00A16EE3" w:rsidP="004E7DC5">
      <w:r>
        <w:t xml:space="preserve">Elle envoie dans un premier temps une </w:t>
      </w:r>
      <w:r w:rsidR="00B370C5">
        <w:t xml:space="preserve">requête </w:t>
      </w:r>
      <w:r>
        <w:t>SQL</w:t>
      </w:r>
      <w:r w:rsidR="00B370C5">
        <w:t xml:space="preserve"> </w:t>
      </w:r>
      <w:r w:rsidR="00986253">
        <w:t xml:space="preserve">qui permet de récupérer les équipements dans la base de </w:t>
      </w:r>
      <w:r w:rsidR="008149AB">
        <w:t>données</w:t>
      </w:r>
      <w:r w:rsidR="00986253">
        <w:t xml:space="preserve">, ainsi que </w:t>
      </w:r>
      <w:r w:rsidR="00B23073">
        <w:t>les éléments nécessaires</w:t>
      </w:r>
      <w:r w:rsidR="00986253">
        <w:t xml:space="preserve"> pour récupérer </w:t>
      </w:r>
      <w:r w:rsidR="008149AB">
        <w:t>l’</w:t>
      </w:r>
      <w:proofErr w:type="spellStart"/>
      <w:r w:rsidR="008149AB">
        <w:t>uptime</w:t>
      </w:r>
      <w:proofErr w:type="spellEnd"/>
      <w:r w:rsidR="008149AB">
        <w:t xml:space="preserve"> de chaque équipement : </w:t>
      </w:r>
      <w:commentRangeStart w:id="199"/>
    </w:p>
    <w:p w14:paraId="5B2CF33A" w14:textId="0E24F681" w:rsidR="00CA3907" w:rsidRDefault="1BDED504" w:rsidP="002258EE">
      <w:pPr>
        <w:jc w:val="center"/>
      </w:pPr>
      <w:del w:id="200" w:author="BAUDIN Alize" w:date="2023-06-22T12:04:00Z">
        <w:r>
          <w:rPr>
            <w:noProof/>
            <w:lang w:eastAsia="fr-FR"/>
          </w:rPr>
          <w:lastRenderedPageBreak/>
          <w:drawing>
            <wp:inline distT="0" distB="0" distL="0" distR="0" wp14:anchorId="379D798E" wp14:editId="7A9C33A5">
              <wp:extent cx="5956813" cy="376555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54">
                        <a:extLst>
                          <a:ext uri="{28A0092B-C50C-407E-A947-70E740481C1C}">
                            <a14:useLocalDpi xmlns:a14="http://schemas.microsoft.com/office/drawing/2010/main" val="0"/>
                          </a:ext>
                        </a:extLst>
                      </a:blip>
                      <a:stretch>
                        <a:fillRect/>
                      </a:stretch>
                    </pic:blipFill>
                    <pic:spPr>
                      <a:xfrm>
                        <a:off x="0" y="0"/>
                        <a:ext cx="5956813" cy="3765550"/>
                      </a:xfrm>
                      <a:prstGeom prst="rect">
                        <a:avLst/>
                      </a:prstGeom>
                    </pic:spPr>
                  </pic:pic>
                </a:graphicData>
              </a:graphic>
            </wp:inline>
          </w:drawing>
        </w:r>
      </w:del>
      <w:commentRangeEnd w:id="199"/>
      <w:r w:rsidR="00EA3E4B">
        <w:commentReference w:id="199"/>
      </w:r>
      <w:ins w:id="201" w:author="BAUDIN Alize" w:date="2023-06-22T12:04:00Z">
        <w:r w:rsidR="229A0043">
          <w:rPr>
            <w:noProof/>
            <w:lang w:eastAsia="fr-FR"/>
          </w:rPr>
          <w:drawing>
            <wp:inline distT="0" distB="0" distL="0" distR="0" wp14:anchorId="787C8A93" wp14:editId="32323D8E">
              <wp:extent cx="5435600" cy="3431222"/>
              <wp:effectExtent l="0" t="0" r="0" b="0"/>
              <wp:docPr id="1573904446" name="Image 157390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35600" cy="3431222"/>
                      </a:xfrm>
                      <a:prstGeom prst="rect">
                        <a:avLst/>
                      </a:prstGeom>
                    </pic:spPr>
                  </pic:pic>
                </a:graphicData>
              </a:graphic>
            </wp:inline>
          </w:drawing>
        </w:r>
      </w:ins>
    </w:p>
    <w:p w14:paraId="59F207B7" w14:textId="18D6AA0F" w:rsidR="00A01E9A" w:rsidRDefault="00DB6D3F" w:rsidP="002258EE">
      <w:pPr>
        <w:jc w:val="center"/>
      </w:pPr>
      <w:r w:rsidRPr="00DB6D3F">
        <w:rPr>
          <w:noProof/>
          <w:lang w:eastAsia="fr-FR"/>
        </w:rPr>
        <w:drawing>
          <wp:inline distT="0" distB="0" distL="0" distR="0" wp14:anchorId="7E46B54C" wp14:editId="50BCCD9B">
            <wp:extent cx="3549650" cy="285039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2922" cy="2877114"/>
                    </a:xfrm>
                    <a:prstGeom prst="rect">
                      <a:avLst/>
                    </a:prstGeom>
                  </pic:spPr>
                </pic:pic>
              </a:graphicData>
            </a:graphic>
          </wp:inline>
        </w:drawing>
      </w:r>
    </w:p>
    <w:p w14:paraId="7AE3159B" w14:textId="13601584" w:rsidR="0010398C" w:rsidRDefault="004E5D82" w:rsidP="00C23536">
      <w:r>
        <w:t xml:space="preserve">Puis va stocker les informations récupérées dans un </w:t>
      </w:r>
      <w:r w:rsidR="008F224C">
        <w:t>tableau de tableau, ici nommé ‘</w:t>
      </w:r>
      <w:r w:rsidR="008F224C" w:rsidRPr="003850C4">
        <w:rPr>
          <w:color w:val="00B0F0"/>
        </w:rPr>
        <w:t>%</w:t>
      </w:r>
      <w:proofErr w:type="spellStart"/>
      <w:r w:rsidR="008F224C" w:rsidRPr="003850C4">
        <w:rPr>
          <w:color w:val="00B0F0"/>
        </w:rPr>
        <w:t>result</w:t>
      </w:r>
      <w:proofErr w:type="spellEnd"/>
      <w:r w:rsidR="008F224C" w:rsidRPr="003850C4">
        <w:rPr>
          <w:color w:val="00B0F0"/>
        </w:rPr>
        <w:t> </w:t>
      </w:r>
      <w:r w:rsidR="008F224C">
        <w:t>‘, l’ensemble des caractéristiques récupéré</w:t>
      </w:r>
      <w:r w:rsidR="00822A58">
        <w:t>es</w:t>
      </w:r>
      <w:r w:rsidR="008F224C">
        <w:t xml:space="preserve"> par l</w:t>
      </w:r>
      <w:r w:rsidR="00822A58">
        <w:t>a</w:t>
      </w:r>
      <w:r w:rsidR="008F224C">
        <w:t xml:space="preserve"> requête</w:t>
      </w:r>
      <w:r w:rsidR="00822A58">
        <w:t xml:space="preserve"> précédente. </w:t>
      </w:r>
    </w:p>
    <w:p w14:paraId="4392BE3F" w14:textId="0F42CEA0" w:rsidR="00F872EC" w:rsidRDefault="008A0C2D" w:rsidP="008031B1">
      <w:pPr>
        <w:pStyle w:val="Paragraphedeliste"/>
        <w:numPr>
          <w:ilvl w:val="0"/>
          <w:numId w:val="38"/>
        </w:numPr>
      </w:pPr>
      <w:r>
        <w:t xml:space="preserve">Comme nous le voyons, il y a </w:t>
      </w:r>
      <w:r w:rsidR="008031B1">
        <w:t>des sauts</w:t>
      </w:r>
      <w:r>
        <w:t xml:space="preserve"> de ligne</w:t>
      </w:r>
      <w:r w:rsidR="00F872EC">
        <w:t xml:space="preserve"> dans le code. C’est la récupération des équipements virtuel associée au équipements récupéré vie la </w:t>
      </w:r>
      <w:proofErr w:type="spellStart"/>
      <w:r w:rsidR="00F872EC" w:rsidRPr="008D0D21">
        <w:rPr>
          <w:i/>
          <w:iCs/>
        </w:rPr>
        <w:t>query</w:t>
      </w:r>
      <w:proofErr w:type="spellEnd"/>
      <w:r w:rsidR="00F872EC">
        <w:t xml:space="preserve">. </w:t>
      </w:r>
    </w:p>
    <w:p w14:paraId="09E7184B" w14:textId="50DAC2EB" w:rsidR="008A0C2D" w:rsidRDefault="00F872EC" w:rsidP="008031B1">
      <w:pPr>
        <w:pStyle w:val="Paragraphedeliste"/>
      </w:pPr>
      <w:r>
        <w:t xml:space="preserve">Ces deux parties sont </w:t>
      </w:r>
      <w:r w:rsidR="00E3269F">
        <w:t>suffisante</w:t>
      </w:r>
      <w:r>
        <w:t xml:space="preserve"> pour comprendre le reste du programme. Nous reviendrons </w:t>
      </w:r>
      <w:r w:rsidR="00E3269F">
        <w:t>peut-être</w:t>
      </w:r>
      <w:r>
        <w:t xml:space="preserve"> en annexe pour la récupération de l’</w:t>
      </w:r>
      <w:proofErr w:type="spellStart"/>
      <w:r>
        <w:t>uptime</w:t>
      </w:r>
      <w:proofErr w:type="spellEnd"/>
      <w:r>
        <w:t xml:space="preserve"> des équipements virtuel. Cela est une couche supplémentaire de sécurité pour comprendre l’était de santé de l’équipement </w:t>
      </w:r>
      <w:r w:rsidR="00E3269F">
        <w:t xml:space="preserve">virtuel associé à l’équipement virtualisé. </w:t>
      </w:r>
      <w:r w:rsidR="00A54359">
        <w:t>Cela ne</w:t>
      </w:r>
      <w:r w:rsidR="008031B1">
        <w:t xml:space="preserve"> rentre pas en compte dans l’objectif du mémoir</w:t>
      </w:r>
      <w:r w:rsidR="0010398C">
        <w:t>e</w:t>
      </w:r>
      <w:r w:rsidR="00A54359">
        <w:t>, compte tenu d</w:t>
      </w:r>
      <w:r w:rsidR="00287FCE">
        <w:t xml:space="preserve">u </w:t>
      </w:r>
      <w:r w:rsidR="00E83B9A">
        <w:t>peu</w:t>
      </w:r>
      <w:r w:rsidR="00287FCE">
        <w:t xml:space="preserve"> d’équipement </w:t>
      </w:r>
      <w:r w:rsidR="00E83B9A">
        <w:t>virtualisé</w:t>
      </w:r>
      <w:r w:rsidR="00287FCE">
        <w:t>.</w:t>
      </w:r>
    </w:p>
    <w:p w14:paraId="0C68B4DA" w14:textId="77777777" w:rsidR="0010398C" w:rsidRDefault="0010398C" w:rsidP="008031B1">
      <w:pPr>
        <w:pStyle w:val="Paragraphedeliste"/>
      </w:pPr>
    </w:p>
    <w:p w14:paraId="38E9EB28" w14:textId="3007A012" w:rsidR="0035686F" w:rsidRDefault="0035686F" w:rsidP="0035686F">
      <w:pPr>
        <w:pStyle w:val="Paragraphedeliste"/>
        <w:ind w:left="0"/>
      </w:pPr>
      <w:r>
        <w:t>Nous stockons alors ici dans un tableau (‘</w:t>
      </w:r>
      <w:r w:rsidRPr="00287FCE">
        <w:rPr>
          <w:i/>
          <w:iCs/>
        </w:rPr>
        <w:t>hash</w:t>
      </w:r>
      <w:r>
        <w:t xml:space="preserve">’), l’information retourné par la fonction : </w:t>
      </w:r>
    </w:p>
    <w:p w14:paraId="73755020" w14:textId="1CEA0FC0" w:rsidR="0035686F" w:rsidRDefault="0030119C" w:rsidP="0030119C">
      <w:pPr>
        <w:pStyle w:val="Paragraphedeliste"/>
        <w:ind w:left="0"/>
        <w:jc w:val="center"/>
      </w:pPr>
      <w:r w:rsidRPr="0030119C">
        <w:rPr>
          <w:noProof/>
          <w:lang w:eastAsia="fr-FR"/>
        </w:rPr>
        <w:lastRenderedPageBreak/>
        <w:drawing>
          <wp:inline distT="0" distB="0" distL="0" distR="0" wp14:anchorId="5A6B0387" wp14:editId="551CE7FE">
            <wp:extent cx="4298950" cy="888563"/>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3393" cy="893615"/>
                    </a:xfrm>
                    <a:prstGeom prst="rect">
                      <a:avLst/>
                    </a:prstGeom>
                  </pic:spPr>
                </pic:pic>
              </a:graphicData>
            </a:graphic>
          </wp:inline>
        </w:drawing>
      </w:r>
    </w:p>
    <w:p w14:paraId="715C828C" w14:textId="75C68EE6" w:rsidR="0035686F" w:rsidRDefault="0035686F" w:rsidP="0035686F">
      <w:pPr>
        <w:pStyle w:val="Paragraphedeliste"/>
        <w:numPr>
          <w:ilvl w:val="0"/>
          <w:numId w:val="38"/>
        </w:numPr>
      </w:pPr>
      <w:r>
        <w:t xml:space="preserve">Ici </w:t>
      </w:r>
      <w:r w:rsidR="006D0DB3">
        <w:t>la variable ‘ </w:t>
      </w:r>
      <w:r w:rsidR="006D0DB3" w:rsidRPr="003850C4">
        <w:rPr>
          <w:color w:val="00B0F0"/>
        </w:rPr>
        <w:t>$</w:t>
      </w:r>
      <w:proofErr w:type="spellStart"/>
      <w:r w:rsidR="006D0DB3" w:rsidRPr="003850C4">
        <w:rPr>
          <w:color w:val="00B0F0"/>
        </w:rPr>
        <w:t>dbd_master</w:t>
      </w:r>
      <w:proofErr w:type="spellEnd"/>
      <w:r w:rsidR="006D0DB3" w:rsidRPr="003850C4">
        <w:rPr>
          <w:color w:val="00B0F0"/>
        </w:rPr>
        <w:t> </w:t>
      </w:r>
      <w:r w:rsidR="006D0DB3">
        <w:t>‘ est une variable résultante des conne</w:t>
      </w:r>
      <w:r w:rsidR="000E365F">
        <w:t xml:space="preserve">xions à la base de </w:t>
      </w:r>
      <w:r w:rsidR="0072264A">
        <w:t>données</w:t>
      </w:r>
      <w:r w:rsidR="00CD684A">
        <w:t>, que nous avons vu au 1) de cette sous-partie</w:t>
      </w:r>
      <w:r w:rsidR="0072264A">
        <w:t xml:space="preserve">. </w:t>
      </w:r>
    </w:p>
    <w:p w14:paraId="6FA2E9EE" w14:textId="6CC3166A" w:rsidR="00EB3CC6" w:rsidRDefault="00EB3CC6" w:rsidP="0035686F">
      <w:pPr>
        <w:pStyle w:val="Paragraphedeliste"/>
        <w:numPr>
          <w:ilvl w:val="0"/>
          <w:numId w:val="38"/>
        </w:numPr>
      </w:pPr>
      <w:r>
        <w:t xml:space="preserve">Ici on a </w:t>
      </w:r>
      <w:r w:rsidR="00935D1F">
        <w:t>‘</w:t>
      </w:r>
      <w:r w:rsidRPr="00E83B9A">
        <w:rPr>
          <w:b/>
          <w:bCs/>
        </w:rPr>
        <w:t>\</w:t>
      </w:r>
      <w:r w:rsidR="000F762E" w:rsidRPr="003850C4">
        <w:rPr>
          <w:color w:val="00B0F0"/>
        </w:rPr>
        <w:t>%</w:t>
      </w:r>
      <w:proofErr w:type="spellStart"/>
      <w:r w:rsidR="000F762E" w:rsidRPr="003850C4">
        <w:rPr>
          <w:color w:val="00B0F0"/>
        </w:rPr>
        <w:t>device</w:t>
      </w:r>
      <w:r w:rsidR="00A6483A" w:rsidRPr="003850C4">
        <w:rPr>
          <w:color w:val="00B0F0"/>
        </w:rPr>
        <w:t>s</w:t>
      </w:r>
      <w:proofErr w:type="spellEnd"/>
      <w:r w:rsidR="000F762E" w:rsidRPr="003850C4">
        <w:rPr>
          <w:color w:val="00B0F0"/>
        </w:rPr>
        <w:t> </w:t>
      </w:r>
      <w:r w:rsidR="00935D1F">
        <w:t>‘</w:t>
      </w:r>
      <w:r w:rsidR="000F762E">
        <w:t xml:space="preserve"> en dernière ligne. C’est ce que l’on </w:t>
      </w:r>
      <w:r w:rsidR="007E37BC">
        <w:t>appelle</w:t>
      </w:r>
      <w:r w:rsidR="000F762E">
        <w:t xml:space="preserve"> </w:t>
      </w:r>
      <w:r w:rsidR="000F762E" w:rsidRPr="000F762E">
        <w:rPr>
          <w:color w:val="00B050"/>
        </w:rPr>
        <w:t>la référence de la variable</w:t>
      </w:r>
      <w:r w:rsidR="000F762E">
        <w:rPr>
          <w:color w:val="00B050"/>
        </w:rPr>
        <w:t xml:space="preserve">. </w:t>
      </w:r>
      <w:r w:rsidR="00422C9B">
        <w:t xml:space="preserve">Au lieu d’appeler toute la valeur de la variable, on va appeler par son nom de référence. </w:t>
      </w:r>
      <w:r w:rsidR="00A21D38">
        <w:t xml:space="preserve">C’est comme donner un nom à tout un ensemble. </w:t>
      </w:r>
      <w:r w:rsidR="00422C9B">
        <w:t xml:space="preserve">C’est très utiliser ici pour faire intervenir le </w:t>
      </w:r>
      <w:r w:rsidR="00422C9B" w:rsidRPr="00A21D38">
        <w:rPr>
          <w:i/>
          <w:iCs/>
        </w:rPr>
        <w:t>hash</w:t>
      </w:r>
      <w:r w:rsidR="00422C9B">
        <w:t xml:space="preserve"> dans les fonctions</w:t>
      </w:r>
      <w:r w:rsidR="00F10A6D">
        <w:t xml:space="preserve"> ou encore </w:t>
      </w:r>
      <w:r w:rsidR="005643AF">
        <w:t>des fonctions</w:t>
      </w:r>
      <w:r w:rsidR="00F10A6D">
        <w:t xml:space="preserve"> </w:t>
      </w:r>
      <w:r w:rsidR="005643AF">
        <w:t>lors de la création de threads</w:t>
      </w:r>
      <w:r w:rsidR="00422C9B">
        <w:t xml:space="preserve">. </w:t>
      </w:r>
      <w:r w:rsidR="00EC3958">
        <w:t xml:space="preserve">Cette notion de référence est un héritage du C++ avec </w:t>
      </w:r>
      <w:r w:rsidR="005643AF">
        <w:t>l</w:t>
      </w:r>
      <w:r w:rsidR="005D2E00">
        <w:t xml:space="preserve">’intervention des attributs </w:t>
      </w:r>
      <w:r w:rsidR="00C32A47">
        <w:t xml:space="preserve">dans </w:t>
      </w:r>
      <w:r w:rsidR="00935D1F">
        <w:t>les classes</w:t>
      </w:r>
      <w:r w:rsidR="00EC3958">
        <w:t>.</w:t>
      </w:r>
    </w:p>
    <w:p w14:paraId="4A4E9AB3" w14:textId="77777777" w:rsidR="0035686F" w:rsidRDefault="0035686F" w:rsidP="0035686F">
      <w:pPr>
        <w:pStyle w:val="Paragraphedeliste"/>
        <w:ind w:left="0"/>
      </w:pPr>
    </w:p>
    <w:p w14:paraId="32F621A9" w14:textId="7F9EB35E" w:rsidR="0010398C" w:rsidRDefault="000779AC" w:rsidP="0010398C">
      <w:pPr>
        <w:pStyle w:val="Paragraphedeliste"/>
        <w:ind w:left="0"/>
      </w:pPr>
      <w:r>
        <w:t>Dans le script origina</w:t>
      </w:r>
      <w:r w:rsidR="005C2A1B">
        <w:t xml:space="preserve">l, il y aussi une autre façon de récupérer l’ensemble des équipements. Il peut arriver que, parfois, </w:t>
      </w:r>
      <w:r w:rsidR="00351669">
        <w:t>le nom</w:t>
      </w:r>
      <w:r w:rsidR="005C2A1B">
        <w:t xml:space="preserve"> des équipements </w:t>
      </w:r>
      <w:r w:rsidR="00351669">
        <w:t>soit</w:t>
      </w:r>
      <w:r w:rsidR="005C2A1B">
        <w:t xml:space="preserve"> récupéré dans un fichier brut, comme ci-dessous :</w:t>
      </w:r>
    </w:p>
    <w:p w14:paraId="74D2235E" w14:textId="5C6ED370" w:rsidR="005C2A1B" w:rsidRDefault="005C2A1B" w:rsidP="00935D1F">
      <w:pPr>
        <w:pStyle w:val="Paragraphedeliste"/>
        <w:ind w:left="0"/>
        <w:jc w:val="center"/>
      </w:pPr>
      <w:r w:rsidRPr="005C2A1B">
        <w:rPr>
          <w:noProof/>
          <w:lang w:eastAsia="fr-FR"/>
        </w:rPr>
        <w:drawing>
          <wp:inline distT="0" distB="0" distL="0" distR="0" wp14:anchorId="22B26374" wp14:editId="1FB707B8">
            <wp:extent cx="4642339" cy="1963657"/>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971" cy="1978306"/>
                    </a:xfrm>
                    <a:prstGeom prst="rect">
                      <a:avLst/>
                    </a:prstGeom>
                  </pic:spPr>
                </pic:pic>
              </a:graphicData>
            </a:graphic>
          </wp:inline>
        </w:drawing>
      </w:r>
    </w:p>
    <w:p w14:paraId="0C289BE0" w14:textId="1BF42EAC" w:rsidR="005C2A1B" w:rsidRDefault="005C2A1B" w:rsidP="0010398C">
      <w:pPr>
        <w:pStyle w:val="Paragraphedeliste"/>
        <w:ind w:left="0"/>
      </w:pPr>
      <w:r>
        <w:t xml:space="preserve">La première difficulté est donc ici : dans la suite du script nous aurons besoin de </w:t>
      </w:r>
      <w:r w:rsidR="00300C21">
        <w:t xml:space="preserve">nous connecter au type, modèle ou encore du constructeur, afin de retourner dans le format attendu les </w:t>
      </w:r>
      <w:proofErr w:type="spellStart"/>
      <w:r w:rsidR="00300C21">
        <w:t>uptimes</w:t>
      </w:r>
      <w:proofErr w:type="spellEnd"/>
      <w:r w:rsidR="00300C21">
        <w:t xml:space="preserve"> dans la base de </w:t>
      </w:r>
      <w:r w:rsidR="00351669">
        <w:t>données</w:t>
      </w:r>
      <w:r w:rsidR="00300C21">
        <w:t xml:space="preserve">. </w:t>
      </w:r>
    </w:p>
    <w:p w14:paraId="789E414B" w14:textId="6A113ECC" w:rsidR="00B73593" w:rsidRDefault="00351669" w:rsidP="0010398C">
      <w:pPr>
        <w:pStyle w:val="Paragraphedeliste"/>
        <w:ind w:left="0"/>
      </w:pPr>
      <w:r>
        <w:t>Il faut remodeler cette récupération</w:t>
      </w:r>
      <w:r w:rsidR="00E92FE0">
        <w:t xml:space="preserve">, puisqu’elle prend de la place. Nous allons ici la parallélisé </w:t>
      </w:r>
      <w:r w:rsidR="00412E47">
        <w:t>au script principal</w:t>
      </w:r>
    </w:p>
    <w:p w14:paraId="3B4EF86D" w14:textId="124A89A9" w:rsidR="00412E47" w:rsidRDefault="00412E47" w:rsidP="008A0C2D">
      <w:r>
        <w:t>Voilà comment se présente la solution proposée :</w:t>
      </w:r>
    </w:p>
    <w:p w14:paraId="7EB8144A" w14:textId="73293FA2" w:rsidR="00893994" w:rsidRDefault="005972C3" w:rsidP="008A0C2D">
      <w:r w:rsidRPr="005972C3">
        <w:rPr>
          <w:noProof/>
          <w:lang w:eastAsia="fr-FR"/>
        </w:rPr>
        <w:drawing>
          <wp:inline distT="0" distB="0" distL="0" distR="0" wp14:anchorId="107B124E" wp14:editId="224D0420">
            <wp:extent cx="6813550" cy="1393177"/>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3803"/>
                    <a:stretch/>
                  </pic:blipFill>
                  <pic:spPr bwMode="auto">
                    <a:xfrm>
                      <a:off x="0" y="0"/>
                      <a:ext cx="6886693" cy="1408133"/>
                    </a:xfrm>
                    <a:prstGeom prst="rect">
                      <a:avLst/>
                    </a:prstGeom>
                    <a:ln>
                      <a:noFill/>
                    </a:ln>
                    <a:extLst>
                      <a:ext uri="{53640926-AAD7-44D8-BBD7-CCE9431645EC}">
                        <a14:shadowObscured xmlns:a14="http://schemas.microsoft.com/office/drawing/2010/main"/>
                      </a:ext>
                    </a:extLst>
                  </pic:spPr>
                </pic:pic>
              </a:graphicData>
            </a:graphic>
          </wp:inline>
        </w:drawing>
      </w:r>
    </w:p>
    <w:p w14:paraId="54E299C5" w14:textId="025F154C" w:rsidR="003C6C03" w:rsidRDefault="003C6C03" w:rsidP="008A0C2D">
      <w:r>
        <w:t xml:space="preserve">On voit ainsi se dessiner le pattern de la programmation parallèle : </w:t>
      </w:r>
      <w:r w:rsidR="008D0D21">
        <w:t xml:space="preserve">modèle </w:t>
      </w:r>
      <w:r w:rsidR="008D0D21" w:rsidRPr="008D0D21">
        <w:rPr>
          <w:i/>
          <w:iCs/>
        </w:rPr>
        <w:t>boss-</w:t>
      </w:r>
      <w:proofErr w:type="spellStart"/>
      <w:r w:rsidR="008D0D21" w:rsidRPr="008D0D21">
        <w:rPr>
          <w:i/>
          <w:iCs/>
        </w:rPr>
        <w:t>worker</w:t>
      </w:r>
      <w:proofErr w:type="spellEnd"/>
      <w:r w:rsidR="008D0D21">
        <w:t>.</w:t>
      </w:r>
    </w:p>
    <w:p w14:paraId="09F80F3B" w14:textId="7FE78C0A" w:rsidR="003C6C03" w:rsidRDefault="003C6C03" w:rsidP="008A0C2D">
      <w:r>
        <w:t>Nous avons donc deux fonctions ‘</w:t>
      </w:r>
      <w:proofErr w:type="spellStart"/>
      <w:r w:rsidRPr="007D2896">
        <w:rPr>
          <w:i/>
          <w:iCs/>
        </w:rPr>
        <w:t>worker</w:t>
      </w:r>
      <w:proofErr w:type="spellEnd"/>
      <w:r>
        <w:t>’</w:t>
      </w:r>
      <w:r w:rsidR="00066FD1">
        <w:t>, les fonctions qui vont travailler sous ordre de la fonction ‘</w:t>
      </w:r>
      <w:r w:rsidR="00066FD1" w:rsidRPr="000E5117">
        <w:rPr>
          <w:i/>
          <w:iCs/>
        </w:rPr>
        <w:t>boss</w:t>
      </w:r>
      <w:r w:rsidR="000E5117">
        <w:t>’ :</w:t>
      </w:r>
    </w:p>
    <w:p w14:paraId="149E1DFA" w14:textId="10F0C415" w:rsidR="00CB5FD4" w:rsidRDefault="00CB5FD4" w:rsidP="008A0C2D">
      <w:r w:rsidRPr="005972C3">
        <w:rPr>
          <w:noProof/>
          <w:lang w:eastAsia="fr-FR"/>
        </w:rPr>
        <w:lastRenderedPageBreak/>
        <w:drawing>
          <wp:inline distT="0" distB="0" distL="0" distR="0" wp14:anchorId="7F9F1F4F" wp14:editId="4E645BAF">
            <wp:extent cx="6629400" cy="136158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5935" r="21937"/>
                    <a:stretch/>
                  </pic:blipFill>
                  <pic:spPr bwMode="auto">
                    <a:xfrm>
                      <a:off x="0" y="0"/>
                      <a:ext cx="6663471" cy="1368581"/>
                    </a:xfrm>
                    <a:prstGeom prst="rect">
                      <a:avLst/>
                    </a:prstGeom>
                    <a:ln>
                      <a:noFill/>
                    </a:ln>
                    <a:extLst>
                      <a:ext uri="{53640926-AAD7-44D8-BBD7-CCE9431645EC}">
                        <a14:shadowObscured xmlns:a14="http://schemas.microsoft.com/office/drawing/2010/main"/>
                      </a:ext>
                    </a:extLst>
                  </pic:spPr>
                </pic:pic>
              </a:graphicData>
            </a:graphic>
          </wp:inline>
        </w:drawing>
      </w:r>
    </w:p>
    <w:p w14:paraId="523E8762" w14:textId="628ED87B" w:rsidR="0057631D" w:rsidRDefault="00367810" w:rsidP="00FD01E6">
      <w:pPr>
        <w:jc w:val="center"/>
      </w:pPr>
      <w:r w:rsidRPr="00367810">
        <w:rPr>
          <w:noProof/>
          <w:lang w:eastAsia="fr-FR"/>
        </w:rPr>
        <w:drawing>
          <wp:inline distT="0" distB="0" distL="0" distR="0" wp14:anchorId="1D13C086" wp14:editId="33AA6619">
            <wp:extent cx="6645910" cy="2597785"/>
            <wp:effectExtent l="0" t="0" r="2540" b="0"/>
            <wp:docPr id="1123229089" name="Image 112322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597785"/>
                    </a:xfrm>
                    <a:prstGeom prst="rect">
                      <a:avLst/>
                    </a:prstGeom>
                  </pic:spPr>
                </pic:pic>
              </a:graphicData>
            </a:graphic>
          </wp:inline>
        </w:drawing>
      </w:r>
    </w:p>
    <w:p w14:paraId="1FA73F2E" w14:textId="5E3F4E84" w:rsidR="001D12FA" w:rsidRDefault="001D12FA" w:rsidP="001D12FA">
      <w:r>
        <w:t xml:space="preserve">Cette fonction est </w:t>
      </w:r>
      <w:r w:rsidR="00F03C4C">
        <w:t>liée</w:t>
      </w:r>
      <w:r>
        <w:t xml:space="preserve"> directement à la fonction suivante : elle permet de stocker les éléments du hash renvoyé par la </w:t>
      </w:r>
      <w:proofErr w:type="spellStart"/>
      <w:r>
        <w:t>query</w:t>
      </w:r>
      <w:proofErr w:type="spellEnd"/>
      <w:r>
        <w:t xml:space="preserve"> précédente. </w:t>
      </w:r>
    </w:p>
    <w:p w14:paraId="29EEA6C0" w14:textId="792140F9" w:rsidR="001D12FA" w:rsidRDefault="00825CD0" w:rsidP="001D12FA">
      <w:pPr>
        <w:pStyle w:val="Paragraphedeliste"/>
        <w:numPr>
          <w:ilvl w:val="0"/>
          <w:numId w:val="38"/>
        </w:numPr>
      </w:pPr>
      <w:r>
        <w:t xml:space="preserve">Nous voyons ici que nous avons </w:t>
      </w:r>
      <w:r w:rsidR="00050D8D">
        <w:t>des queues</w:t>
      </w:r>
      <w:r>
        <w:t xml:space="preserve"> qui pointe</w:t>
      </w:r>
      <w:r w:rsidR="0030494F">
        <w:t>nt</w:t>
      </w:r>
      <w:r>
        <w:t xml:space="preserve"> sur ‘</w:t>
      </w:r>
      <w:proofErr w:type="spellStart"/>
      <w:r w:rsidRPr="00EF5881">
        <w:rPr>
          <w:b/>
          <w:bCs/>
        </w:rPr>
        <w:t>peek</w:t>
      </w:r>
      <w:proofErr w:type="spellEnd"/>
      <w:r>
        <w:t>(</w:t>
      </w:r>
      <w:r w:rsidR="00D84C70" w:rsidRPr="003850C4">
        <w:rPr>
          <w:color w:val="00B0F0"/>
        </w:rPr>
        <w:t>$</w:t>
      </w:r>
      <w:r w:rsidR="00082D6B" w:rsidRPr="003850C4">
        <w:rPr>
          <w:color w:val="00B0F0"/>
        </w:rPr>
        <w:t>indice</w:t>
      </w:r>
      <w:r>
        <w:t>)’ et ‘</w:t>
      </w:r>
      <w:proofErr w:type="spellStart"/>
      <w:r w:rsidRPr="00EF5881">
        <w:rPr>
          <w:b/>
          <w:bCs/>
        </w:rPr>
        <w:t>enqueue</w:t>
      </w:r>
      <w:proofErr w:type="spellEnd"/>
      <w:r>
        <w:t>(</w:t>
      </w:r>
      <w:r w:rsidR="00D84C70" w:rsidRPr="003850C4">
        <w:rPr>
          <w:color w:val="00B0F0"/>
        </w:rPr>
        <w:t>$</w:t>
      </w:r>
      <w:r w:rsidR="00082D6B" w:rsidRPr="003850C4">
        <w:rPr>
          <w:color w:val="00B0F0"/>
        </w:rPr>
        <w:t>var</w:t>
      </w:r>
      <w:r>
        <w:t xml:space="preserve">)’. C’est ainsi que fonctionne la queue en </w:t>
      </w:r>
      <w:r w:rsidR="00D84C70">
        <w:t xml:space="preserve">Perl : on utilise </w:t>
      </w:r>
      <w:r w:rsidR="00050D8D">
        <w:t>la notion de POO pour ‘compartimenter’ les tâches par l’utilisation des pointeurs. Ici, ‘</w:t>
      </w:r>
      <w:proofErr w:type="spellStart"/>
      <w:r w:rsidR="00050D8D" w:rsidRPr="00EF5881">
        <w:rPr>
          <w:b/>
          <w:bCs/>
        </w:rPr>
        <w:t>peek</w:t>
      </w:r>
      <w:proofErr w:type="spellEnd"/>
      <w:r w:rsidR="00050D8D">
        <w:t>(</w:t>
      </w:r>
      <w:r w:rsidR="003850C4" w:rsidRPr="003850C4">
        <w:rPr>
          <w:color w:val="00B0F0"/>
        </w:rPr>
        <w:t>$indice</w:t>
      </w:r>
      <w:r w:rsidR="00050D8D">
        <w:t>)’ relève la variable de la queue</w:t>
      </w:r>
      <w:r w:rsidR="00082D6B">
        <w:t xml:space="preserve"> par l’indice (</w:t>
      </w:r>
      <w:r w:rsidR="003850C4" w:rsidRPr="003850C4">
        <w:rPr>
          <w:color w:val="00B0F0"/>
        </w:rPr>
        <w:t>$indice</w:t>
      </w:r>
      <w:r w:rsidR="00082D6B">
        <w:t xml:space="preserve">) donnée, et </w:t>
      </w:r>
      <w:r w:rsidR="000D1758">
        <w:t>‘</w:t>
      </w:r>
      <w:proofErr w:type="spellStart"/>
      <w:r w:rsidR="000D1758" w:rsidRPr="00EF5881">
        <w:rPr>
          <w:b/>
          <w:bCs/>
        </w:rPr>
        <w:t>enqueue</w:t>
      </w:r>
      <w:proofErr w:type="spellEnd"/>
      <w:r w:rsidR="000D1758">
        <w:t>(</w:t>
      </w:r>
      <w:r w:rsidR="003850C4" w:rsidRPr="003850C4">
        <w:rPr>
          <w:color w:val="00B0F0"/>
        </w:rPr>
        <w:t>$var</w:t>
      </w:r>
      <w:r w:rsidR="000D1758">
        <w:t>)’ stock une nouvelle variable (</w:t>
      </w:r>
      <w:r w:rsidR="003850C4" w:rsidRPr="003850C4">
        <w:rPr>
          <w:color w:val="00B0F0"/>
        </w:rPr>
        <w:t>$var</w:t>
      </w:r>
      <w:r w:rsidR="000D1758">
        <w:t>) dans en tête de queue.</w:t>
      </w:r>
    </w:p>
    <w:p w14:paraId="4662C245" w14:textId="3FB8098E" w:rsidR="00E50834" w:rsidRDefault="00661D57" w:rsidP="001D12FA">
      <w:pPr>
        <w:pStyle w:val="Paragraphedeliste"/>
        <w:numPr>
          <w:ilvl w:val="0"/>
          <w:numId w:val="38"/>
        </w:numPr>
      </w:pPr>
      <w:r w:rsidRPr="00661D57">
        <w:rPr>
          <w:u w:val="single"/>
        </w:rPr>
        <w:t xml:space="preserve">Une liste est déclarée par un </w:t>
      </w:r>
      <w:r w:rsidRPr="00661D57">
        <w:rPr>
          <w:color w:val="00B0F0"/>
          <w:u w:val="single"/>
        </w:rPr>
        <w:t>@</w:t>
      </w:r>
      <w:r w:rsidRPr="00661D57">
        <w:rPr>
          <w:u w:val="single"/>
        </w:rPr>
        <w:t xml:space="preserve"> </w:t>
      </w:r>
      <w:r w:rsidR="003D5A4C">
        <w:rPr>
          <w:u w:val="single"/>
        </w:rPr>
        <w:t xml:space="preserve">et </w:t>
      </w:r>
      <w:r w:rsidRPr="00661D57">
        <w:rPr>
          <w:u w:val="single"/>
        </w:rPr>
        <w:t xml:space="preserve">une variable est déclarée par un </w:t>
      </w:r>
      <w:r w:rsidRPr="00661D57">
        <w:rPr>
          <w:color w:val="00B0F0"/>
          <w:u w:val="single"/>
        </w:rPr>
        <w:t>$</w:t>
      </w:r>
      <w:r w:rsidRPr="00661D57">
        <w:rPr>
          <w:u w:val="single"/>
        </w:rPr>
        <w:t>. Alors p</w:t>
      </w:r>
      <w:r w:rsidR="00FD5278" w:rsidRPr="00661D57">
        <w:rPr>
          <w:u w:val="single"/>
        </w:rPr>
        <w:t>ourquoi</w:t>
      </w:r>
      <w:r w:rsidR="00FD5278" w:rsidRPr="00FD5278">
        <w:rPr>
          <w:u w:val="single"/>
        </w:rPr>
        <w:t xml:space="preserve"> une queue est déclarée comme une variable alors qu’elle a une utilité de stockage</w:t>
      </w:r>
      <w:r w:rsidR="00635536">
        <w:rPr>
          <w:u w:val="single"/>
        </w:rPr>
        <w:t xml:space="preserve"> comme une liste</w:t>
      </w:r>
      <w:r w:rsidR="00FD5278" w:rsidRPr="00FD5278">
        <w:rPr>
          <w:u w:val="single"/>
        </w:rPr>
        <w:t> </w:t>
      </w:r>
      <w:r w:rsidR="00FD5278">
        <w:t>? C’est une bonne question</w:t>
      </w:r>
      <w:r w:rsidR="00A73DC1">
        <w:t xml:space="preserve">. </w:t>
      </w:r>
      <w:r w:rsidR="00D03786">
        <w:t xml:space="preserve">Cela dépendra ce que l’on souhaite faire sortir de cette queue. Est-ce que l’on veut faire sortir une seule variable ou un ensemble de variable ? </w:t>
      </w:r>
      <w:r w:rsidR="00933F91">
        <w:t>Dans notre contexte on souhaite faire sortir une seule variable, soit au compte goûte</w:t>
      </w:r>
      <w:r w:rsidR="00B37C4A">
        <w:t xml:space="preserve">. </w:t>
      </w:r>
    </w:p>
    <w:p w14:paraId="610522C7" w14:textId="662B561A" w:rsidR="00EB3CC6" w:rsidRDefault="00E50834" w:rsidP="00E50834">
      <w:pPr>
        <w:pStyle w:val="Paragraphedeliste"/>
      </w:pPr>
      <w:r w:rsidRPr="00E50834">
        <w:rPr>
          <w:b/>
          <w:bCs/>
        </w:rPr>
        <w:t>D’un point de vue plus technique</w:t>
      </w:r>
      <w:r>
        <w:t>,</w:t>
      </w:r>
      <w:r w:rsidR="00B37C4A">
        <w:t xml:space="preserve"> la nature de la </w:t>
      </w:r>
      <w:hyperlink r:id="rId61" w:history="1">
        <w:r w:rsidR="00B37C4A" w:rsidRPr="00E50834">
          <w:rPr>
            <w:rStyle w:val="Lienhypertexte"/>
          </w:rPr>
          <w:t>Thread :</w:t>
        </w:r>
        <w:proofErr w:type="gramStart"/>
        <w:r w:rsidR="00B37C4A" w:rsidRPr="00E50834">
          <w:rPr>
            <w:rStyle w:val="Lienhypertexte"/>
          </w:rPr>
          <w:t>:Queue</w:t>
        </w:r>
        <w:proofErr w:type="gramEnd"/>
      </w:hyperlink>
      <w:r w:rsidR="00B37C4A">
        <w:t xml:space="preserve"> fait qu’il </w:t>
      </w:r>
      <w:r>
        <w:t xml:space="preserve">existe une </w:t>
      </w:r>
      <w:proofErr w:type="spellStart"/>
      <w:r>
        <w:t>asynchronie</w:t>
      </w:r>
      <w:proofErr w:type="spellEnd"/>
      <w:r>
        <w:t xml:space="preserve"> </w:t>
      </w:r>
      <w:r w:rsidR="00B37C4A">
        <w:t>à ce type d’exécution. En effet, lorsque l’on sto</w:t>
      </w:r>
      <w:r w:rsidR="00707113">
        <w:t xml:space="preserve">ck un élément dans une queue on </w:t>
      </w:r>
      <w:r>
        <w:t>stock</w:t>
      </w:r>
      <w:r w:rsidR="00707113">
        <w:t xml:space="preserve"> sa référence, et le fait que cela soit un type threads, cela impose que l’on traite les données selon </w:t>
      </w:r>
      <w:r w:rsidR="00707113" w:rsidRPr="00E50834">
        <w:rPr>
          <w:b/>
          <w:bCs/>
        </w:rPr>
        <w:t>un choix aléatoire à l’information</w:t>
      </w:r>
      <w:r w:rsidR="00707113">
        <w:t xml:space="preserve"> </w:t>
      </w:r>
      <w:r w:rsidR="00635536">
        <w:t>d’un thread</w:t>
      </w:r>
      <w:r>
        <w:t xml:space="preserve"> (pour l’existence de l’aléatoire, voir </w:t>
      </w:r>
      <w:hyperlink w:anchor="_Théorie_mathématique_de" w:history="1">
        <w:r w:rsidRPr="00E50834">
          <w:rPr>
            <w:rStyle w:val="Lienhypertexte"/>
          </w:rPr>
          <w:t>annexe A</w:t>
        </w:r>
      </w:hyperlink>
      <w:r>
        <w:t>)</w:t>
      </w:r>
      <w:r w:rsidR="00707113">
        <w:t xml:space="preserve">. </w:t>
      </w:r>
      <w:r w:rsidR="00F15F65">
        <w:t>Ainsi, si l’on stock plusieurs liste dans la queue, le Thread traitera les information</w:t>
      </w:r>
      <w:r w:rsidR="00635536">
        <w:t>s</w:t>
      </w:r>
      <w:r w:rsidR="00F15F65">
        <w:t xml:space="preserve"> de la liste aussi </w:t>
      </w:r>
      <w:r w:rsidR="00635536">
        <w:t>indifféremment</w:t>
      </w:r>
      <w:r w:rsidR="00F15F65">
        <w:t xml:space="preserve"> que si l’information </w:t>
      </w:r>
      <w:r w:rsidR="001B0A8D">
        <w:t>n’apparten</w:t>
      </w:r>
      <w:r>
        <w:t>ait</w:t>
      </w:r>
      <w:r w:rsidR="001B0A8D">
        <w:t xml:space="preserve"> pas à </w:t>
      </w:r>
      <w:r w:rsidR="00635536">
        <w:t>une liste</w:t>
      </w:r>
      <w:r w:rsidR="001B0A8D">
        <w:t xml:space="preserve">, comme si les listes s’étaient </w:t>
      </w:r>
      <w:r w:rsidR="00635536">
        <w:t>concaténées</w:t>
      </w:r>
      <w:r w:rsidR="001B0A8D">
        <w:t xml:space="preserve"> lors de leur stockage dans la queue. </w:t>
      </w:r>
    </w:p>
    <w:p w14:paraId="68AAB12D" w14:textId="394623DD" w:rsidR="001B0A8D" w:rsidRDefault="001B0A8D" w:rsidP="001B0A8D">
      <w:pPr>
        <w:pStyle w:val="Paragraphedeliste"/>
      </w:pPr>
      <w:r w:rsidRPr="00E50834">
        <w:t>Tout ceci est donc un peu technique</w:t>
      </w:r>
      <w:r w:rsidRPr="001B0A8D">
        <w:t>.</w:t>
      </w:r>
      <w:r>
        <w:t xml:space="preserve"> Vous pouvez toujours vous référer </w:t>
      </w:r>
      <w:r w:rsidR="00635536">
        <w:t xml:space="preserve">au livre de référence sur </w:t>
      </w:r>
      <w:r w:rsidR="00E50834">
        <w:t>Perl ‘</w:t>
      </w:r>
      <w:proofErr w:type="spellStart"/>
      <w:r w:rsidR="00635536" w:rsidRPr="00635536">
        <w:rPr>
          <w:i/>
          <w:iCs/>
        </w:rPr>
        <w:t>perltut</w:t>
      </w:r>
      <w:proofErr w:type="spellEnd"/>
      <w:r w:rsidR="00635536">
        <w:rPr>
          <w:i/>
          <w:iCs/>
        </w:rPr>
        <w:t>’,</w:t>
      </w:r>
      <w:r w:rsidR="00635536">
        <w:t xml:space="preserve"> de </w:t>
      </w:r>
      <w:hyperlink w:anchor="_CPAN.org_:_Comprehensive" w:history="1">
        <w:r w:rsidR="00635536" w:rsidRPr="00635536">
          <w:rPr>
            <w:rStyle w:val="Lienhypertexte"/>
          </w:rPr>
          <w:t>l’annexe D</w:t>
        </w:r>
      </w:hyperlink>
      <w:r w:rsidR="00635536">
        <w:t>, pour plus de précision.</w:t>
      </w:r>
    </w:p>
    <w:p w14:paraId="237291A5" w14:textId="77777777" w:rsidR="00E50834" w:rsidRDefault="00E50834" w:rsidP="001B0A8D">
      <w:pPr>
        <w:pStyle w:val="Paragraphedeliste"/>
      </w:pPr>
    </w:p>
    <w:p w14:paraId="467C124F" w14:textId="058E8CD9" w:rsidR="004F53AE" w:rsidRDefault="004F53AE" w:rsidP="008A0C2D">
      <w:r w:rsidRPr="004F53AE">
        <w:rPr>
          <w:noProof/>
          <w:lang w:eastAsia="fr-FR"/>
        </w:rPr>
        <w:lastRenderedPageBreak/>
        <w:drawing>
          <wp:inline distT="0" distB="0" distL="0" distR="0" wp14:anchorId="48BE0B64" wp14:editId="62E6461D">
            <wp:extent cx="6645910" cy="1822450"/>
            <wp:effectExtent l="0" t="0" r="254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1405"/>
                    <a:stretch/>
                  </pic:blipFill>
                  <pic:spPr bwMode="auto">
                    <a:xfrm>
                      <a:off x="0" y="0"/>
                      <a:ext cx="6645910" cy="1822450"/>
                    </a:xfrm>
                    <a:prstGeom prst="rect">
                      <a:avLst/>
                    </a:prstGeom>
                    <a:ln>
                      <a:noFill/>
                    </a:ln>
                    <a:extLst>
                      <a:ext uri="{53640926-AAD7-44D8-BBD7-CCE9431645EC}">
                        <a14:shadowObscured xmlns:a14="http://schemas.microsoft.com/office/drawing/2010/main"/>
                      </a:ext>
                    </a:extLst>
                  </pic:spPr>
                </pic:pic>
              </a:graphicData>
            </a:graphic>
          </wp:inline>
        </w:drawing>
      </w:r>
    </w:p>
    <w:p w14:paraId="67BB6C2C" w14:textId="3D1FFC10" w:rsidR="00752893" w:rsidRDefault="00752893" w:rsidP="008A0C2D">
      <w:r>
        <w:t xml:space="preserve">Voici donc l’introduction de la fonction qui va </w:t>
      </w:r>
      <w:r w:rsidR="00891CDB">
        <w:t xml:space="preserve">permettre de générer le </w:t>
      </w:r>
      <w:r w:rsidR="00891CDB" w:rsidRPr="00D955E8">
        <w:rPr>
          <w:i/>
          <w:iCs/>
        </w:rPr>
        <w:t>hash</w:t>
      </w:r>
      <w:r w:rsidR="00891CDB">
        <w:t xml:space="preserve"> (‘tableau’) conforme au modèle attendu pour </w:t>
      </w:r>
      <w:r w:rsidR="005B152B">
        <w:t xml:space="preserve">pouvoir </w:t>
      </w:r>
      <w:r w:rsidR="002C0502">
        <w:t>retourner.</w:t>
      </w:r>
      <w:r w:rsidR="009D2708">
        <w:t xml:space="preserve"> </w:t>
      </w:r>
    </w:p>
    <w:p w14:paraId="431623AF" w14:textId="0D92D295" w:rsidR="002C0502" w:rsidRDefault="002C0502" w:rsidP="002C0502">
      <w:pPr>
        <w:pStyle w:val="Paragraphedeliste"/>
        <w:numPr>
          <w:ilvl w:val="0"/>
          <w:numId w:val="38"/>
        </w:numPr>
      </w:pPr>
      <w:r>
        <w:t xml:space="preserve">Nous voyons donc ici la création des queues qui </w:t>
      </w:r>
      <w:r w:rsidR="00EF4BBB">
        <w:t>sont utilisé</w:t>
      </w:r>
      <w:r w:rsidR="00493DF1">
        <w:t>es</w:t>
      </w:r>
      <w:r w:rsidR="00EF4BBB">
        <w:t xml:space="preserve"> dans la fonction ‘</w:t>
      </w:r>
      <w:r w:rsidR="00EF4BBB" w:rsidRPr="00957D9B">
        <w:rPr>
          <w:b/>
          <w:bCs/>
          <w:color w:val="FFC000"/>
        </w:rPr>
        <w:t>stock</w:t>
      </w:r>
      <w:r w:rsidR="00EF4BBB">
        <w:t>’</w:t>
      </w:r>
      <w:r w:rsidR="007C3E9D">
        <w:t xml:space="preserve">. Nous voyons ainsi </w:t>
      </w:r>
      <w:r w:rsidR="00BC3269">
        <w:t>clairement</w:t>
      </w:r>
      <w:r w:rsidR="007C3E9D">
        <w:t xml:space="preserve"> les tâche</w:t>
      </w:r>
      <w:r w:rsidR="00BC3269">
        <w:t>s</w:t>
      </w:r>
      <w:r w:rsidR="007C3E9D">
        <w:t xml:space="preserve"> cré</w:t>
      </w:r>
      <w:r w:rsidR="00BC3269">
        <w:t>es</w:t>
      </w:r>
      <w:r w:rsidR="00921B6D">
        <w:t xml:space="preserve"> pas </w:t>
      </w:r>
      <w:proofErr w:type="gramStart"/>
      <w:r w:rsidR="00921B6D">
        <w:t>‘</w:t>
      </w:r>
      <w:r w:rsidR="00921B6D" w:rsidRPr="00EF5881">
        <w:rPr>
          <w:b/>
          <w:bCs/>
        </w:rPr>
        <w:t>new(</w:t>
      </w:r>
      <w:proofErr w:type="gramEnd"/>
      <w:r w:rsidR="00921B6D" w:rsidRPr="00EF5881">
        <w:rPr>
          <w:b/>
          <w:bCs/>
        </w:rPr>
        <w:t>)</w:t>
      </w:r>
      <w:r w:rsidR="00921B6D">
        <w:t>’</w:t>
      </w:r>
      <w:r w:rsidR="007C3E9D">
        <w:t xml:space="preserve"> dans des ‘compartiments’ parallèle</w:t>
      </w:r>
      <w:r w:rsidR="00921B6D">
        <w:t>s</w:t>
      </w:r>
      <w:r w:rsidR="007C3E9D">
        <w:t xml:space="preserve"> de l’une par rapport à l’autre</w:t>
      </w:r>
      <w:r w:rsidR="00921B6D">
        <w:t xml:space="preserve">. Nous avons </w:t>
      </w:r>
      <w:r w:rsidR="00A30C4D">
        <w:t>créé</w:t>
      </w:r>
      <w:r w:rsidR="00921B6D">
        <w:t xml:space="preserve"> ce qui s’</w:t>
      </w:r>
      <w:r w:rsidR="00ED5705">
        <w:t>appelle</w:t>
      </w:r>
      <w:r w:rsidR="00921B6D">
        <w:t xml:space="preserve"> </w:t>
      </w:r>
      <w:r w:rsidR="00921B6D" w:rsidRPr="00865AA8">
        <w:rPr>
          <w:i/>
          <w:iCs/>
          <w:color w:val="00B050"/>
        </w:rPr>
        <w:t>une fourchette</w:t>
      </w:r>
      <w:r w:rsidR="00921B6D" w:rsidRPr="00865AA8">
        <w:rPr>
          <w:color w:val="00B050"/>
        </w:rPr>
        <w:t xml:space="preserve"> </w:t>
      </w:r>
      <w:r w:rsidR="00921B6D">
        <w:t>ou encore ‘</w:t>
      </w:r>
      <w:r w:rsidR="00921B6D" w:rsidRPr="00865AA8">
        <w:rPr>
          <w:i/>
          <w:iCs/>
          <w:color w:val="00B050"/>
        </w:rPr>
        <w:t>fork</w:t>
      </w:r>
      <w:r w:rsidR="00921B6D">
        <w:t>’.</w:t>
      </w:r>
      <w:r w:rsidR="007C3E9D">
        <w:t xml:space="preserve"> </w:t>
      </w:r>
    </w:p>
    <w:p w14:paraId="6927E108" w14:textId="090F436F" w:rsidR="005519B1" w:rsidRDefault="005519B1" w:rsidP="00053703">
      <w:pPr>
        <w:jc w:val="center"/>
      </w:pPr>
      <w:r w:rsidRPr="005519B1">
        <w:rPr>
          <w:noProof/>
          <w:lang w:eastAsia="fr-FR"/>
        </w:rPr>
        <w:drawing>
          <wp:inline distT="0" distB="0" distL="0" distR="0" wp14:anchorId="299AA575" wp14:editId="22ACFBBC">
            <wp:extent cx="6521450" cy="1804035"/>
            <wp:effectExtent l="0" t="0" r="0" b="5715"/>
            <wp:docPr id="1123229088" name="Image 112322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46" r="726"/>
                    <a:stretch/>
                  </pic:blipFill>
                  <pic:spPr bwMode="auto">
                    <a:xfrm>
                      <a:off x="0" y="0"/>
                      <a:ext cx="6521450" cy="1804035"/>
                    </a:xfrm>
                    <a:prstGeom prst="rect">
                      <a:avLst/>
                    </a:prstGeom>
                    <a:ln>
                      <a:noFill/>
                    </a:ln>
                    <a:extLst>
                      <a:ext uri="{53640926-AAD7-44D8-BBD7-CCE9431645EC}">
                        <a14:shadowObscured xmlns:a14="http://schemas.microsoft.com/office/drawing/2010/main"/>
                      </a:ext>
                    </a:extLst>
                  </pic:spPr>
                </pic:pic>
              </a:graphicData>
            </a:graphic>
          </wp:inline>
        </w:drawing>
      </w:r>
    </w:p>
    <w:p w14:paraId="1AE189CC" w14:textId="399B5573" w:rsidR="001E2BC5" w:rsidRDefault="001E2BC5" w:rsidP="001E2BC5">
      <w:pPr>
        <w:rPr>
          <w:color w:val="0070C0"/>
        </w:rPr>
      </w:pPr>
      <w:r>
        <w:t xml:space="preserve">On traite ainsi de la même manière le fichier stocker dans la variable </w:t>
      </w:r>
      <w:r w:rsidRPr="003850C4">
        <w:rPr>
          <w:color w:val="00B0F0"/>
        </w:rPr>
        <w:t>$</w:t>
      </w:r>
      <w:proofErr w:type="spellStart"/>
      <w:r w:rsidRPr="003850C4">
        <w:rPr>
          <w:color w:val="00B0F0"/>
        </w:rPr>
        <w:t>param_file</w:t>
      </w:r>
      <w:proofErr w:type="spellEnd"/>
      <w:r>
        <w:rPr>
          <w:color w:val="0070C0"/>
        </w:rPr>
        <w:t>.</w:t>
      </w:r>
    </w:p>
    <w:p w14:paraId="3EC76A01" w14:textId="24A1545E" w:rsidR="001E2BC5" w:rsidRDefault="001E2BC5" w:rsidP="001E2BC5">
      <w:pPr>
        <w:pStyle w:val="Paragraphedeliste"/>
        <w:numPr>
          <w:ilvl w:val="0"/>
          <w:numId w:val="38"/>
        </w:numPr>
      </w:pPr>
      <w:r>
        <w:t>On ne peut pas ici</w:t>
      </w:r>
      <w:r w:rsidR="005059C5">
        <w:t xml:space="preserve"> </w:t>
      </w:r>
      <w:proofErr w:type="spellStart"/>
      <w:r w:rsidR="003A09CA">
        <w:t>threader</w:t>
      </w:r>
      <w:proofErr w:type="spellEnd"/>
      <w:r w:rsidR="005059C5">
        <w:t xml:space="preserve"> compte tenu qu’elle </w:t>
      </w:r>
      <w:r w:rsidR="003D5A4C">
        <w:t>a</w:t>
      </w:r>
      <w:r w:rsidR="005059C5">
        <w:t xml:space="preserve"> besoin du contexte pour pouvoir s’exécuter</w:t>
      </w:r>
      <w:r w:rsidR="006B1438">
        <w:t xml:space="preserve"> : l’histoire du contexte est </w:t>
      </w:r>
      <w:r w:rsidR="003A09CA">
        <w:t>importante</w:t>
      </w:r>
      <w:r w:rsidR="006B1438">
        <w:t xml:space="preserve"> en Perl,</w:t>
      </w:r>
      <w:r w:rsidR="00A84C82">
        <w:t xml:space="preserve"> il permet de récupérer des tâches en cours lors de l’exécution du programme et de la travailler à nouveau selon l’appel de ses tâches</w:t>
      </w:r>
      <w:r w:rsidR="00A628C2">
        <w:t>,</w:t>
      </w:r>
      <w:r w:rsidR="00A84C82">
        <w:t xml:space="preserve"> donnant ainsi un </w:t>
      </w:r>
      <w:r w:rsidR="00D64B82">
        <w:t>contexte</w:t>
      </w:r>
      <w:r w:rsidR="00A84C82">
        <w:t xml:space="preserve"> </w:t>
      </w:r>
      <w:r w:rsidR="00D64B82">
        <w:t>à la fonction</w:t>
      </w:r>
      <w:r w:rsidR="00A84C82">
        <w:t xml:space="preserve">. Ici le </w:t>
      </w:r>
      <w:r w:rsidR="00D64B82">
        <w:t>contexte</w:t>
      </w:r>
      <w:r w:rsidR="00A84C82">
        <w:t xml:space="preserve"> est le fichier</w:t>
      </w:r>
      <w:r w:rsidR="00107F5B">
        <w:t xml:space="preserve"> ainsi que le chemin absolu (non divulgué ici) stock</w:t>
      </w:r>
      <w:r w:rsidR="00A628C2">
        <w:t>és</w:t>
      </w:r>
      <w:r w:rsidR="00107F5B">
        <w:t xml:space="preserve"> dans la variable </w:t>
      </w:r>
      <w:r w:rsidR="00107F5B" w:rsidRPr="003850C4">
        <w:rPr>
          <w:color w:val="00B0F0"/>
        </w:rPr>
        <w:t>$</w:t>
      </w:r>
      <w:proofErr w:type="spellStart"/>
      <w:r w:rsidR="00107F5B" w:rsidRPr="003850C4">
        <w:rPr>
          <w:color w:val="00B0F0"/>
        </w:rPr>
        <w:t>param_file</w:t>
      </w:r>
      <w:proofErr w:type="spellEnd"/>
      <w:r w:rsidR="00107F5B" w:rsidRPr="003850C4">
        <w:rPr>
          <w:color w:val="00B0F0"/>
        </w:rPr>
        <w:t xml:space="preserve"> </w:t>
      </w:r>
      <w:r w:rsidR="00107F5B">
        <w:t xml:space="preserve">qui var récupérer le </w:t>
      </w:r>
      <w:r w:rsidR="003A09CA">
        <w:t>contexte</w:t>
      </w:r>
      <w:r w:rsidR="00107F5B">
        <w:t xml:space="preserve"> </w:t>
      </w:r>
      <w:r w:rsidR="003A09CA">
        <w:t>du programme principal</w:t>
      </w:r>
      <w:r w:rsidR="006B1438">
        <w:t>.</w:t>
      </w:r>
      <w:r w:rsidR="00D64B82">
        <w:t xml:space="preserve"> Il ne peut donc se faire indépendamment de l’exécution principal du programme, </w:t>
      </w:r>
      <w:r w:rsidR="0034583F">
        <w:t>i.e.</w:t>
      </w:r>
      <w:r w:rsidR="00D64B82">
        <w:t xml:space="preserve"> ne peut être mis dans un ‘compartiment’ en parallèle de l’exécution du programme. </w:t>
      </w:r>
      <w:r w:rsidR="006B1438">
        <w:t xml:space="preserve"> </w:t>
      </w:r>
    </w:p>
    <w:p w14:paraId="5C76A0F7" w14:textId="59E9661A" w:rsidR="00580DA0" w:rsidRDefault="00580DA0" w:rsidP="008A0C2D">
      <w:r w:rsidRPr="00580DA0">
        <w:rPr>
          <w:noProof/>
          <w:lang w:eastAsia="fr-FR"/>
        </w:rPr>
        <w:drawing>
          <wp:inline distT="0" distB="0" distL="0" distR="0" wp14:anchorId="69FECEFF" wp14:editId="6EACD55C">
            <wp:extent cx="6703022" cy="654050"/>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58" t="24968" b="49284"/>
                    <a:stretch/>
                  </pic:blipFill>
                  <pic:spPr bwMode="auto">
                    <a:xfrm>
                      <a:off x="0" y="0"/>
                      <a:ext cx="6707056" cy="654444"/>
                    </a:xfrm>
                    <a:prstGeom prst="rect">
                      <a:avLst/>
                    </a:prstGeom>
                    <a:ln>
                      <a:noFill/>
                    </a:ln>
                    <a:extLst>
                      <a:ext uri="{53640926-AAD7-44D8-BBD7-CCE9431645EC}">
                        <a14:shadowObscured xmlns:a14="http://schemas.microsoft.com/office/drawing/2010/main"/>
                      </a:ext>
                    </a:extLst>
                  </pic:spPr>
                </pic:pic>
              </a:graphicData>
            </a:graphic>
          </wp:inline>
        </w:drawing>
      </w:r>
    </w:p>
    <w:p w14:paraId="6FF2C211" w14:textId="223E7BB5" w:rsidR="00FF19C1" w:rsidRDefault="00FF19C1" w:rsidP="008A0C2D">
      <w:r w:rsidRPr="00580DA0">
        <w:rPr>
          <w:noProof/>
          <w:lang w:eastAsia="fr-FR"/>
        </w:rPr>
        <w:drawing>
          <wp:inline distT="0" distB="0" distL="0" distR="0" wp14:anchorId="521C8394" wp14:editId="3ADC99DD">
            <wp:extent cx="6673850" cy="1338604"/>
            <wp:effectExtent l="0" t="0" r="0" b="0"/>
            <wp:docPr id="1123229090" name="Image 112322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35" t="47335" b="-1"/>
                    <a:stretch/>
                  </pic:blipFill>
                  <pic:spPr bwMode="auto">
                    <a:xfrm>
                      <a:off x="0" y="0"/>
                      <a:ext cx="6693843" cy="1342614"/>
                    </a:xfrm>
                    <a:prstGeom prst="rect">
                      <a:avLst/>
                    </a:prstGeom>
                    <a:ln>
                      <a:noFill/>
                    </a:ln>
                    <a:extLst>
                      <a:ext uri="{53640926-AAD7-44D8-BBD7-CCE9431645EC}">
                        <a14:shadowObscured xmlns:a14="http://schemas.microsoft.com/office/drawing/2010/main"/>
                      </a:ext>
                    </a:extLst>
                  </pic:spPr>
                </pic:pic>
              </a:graphicData>
            </a:graphic>
          </wp:inline>
        </w:drawing>
      </w:r>
    </w:p>
    <w:p w14:paraId="41CA3659" w14:textId="7F799C89" w:rsidR="00522530" w:rsidRDefault="00522530" w:rsidP="008A0C2D">
      <w:r>
        <w:lastRenderedPageBreak/>
        <w:t>Ici on va cr</w:t>
      </w:r>
      <w:r w:rsidR="000C7A7F">
        <w:t>éer</w:t>
      </w:r>
      <w:r>
        <w:t xml:space="preserve"> </w:t>
      </w:r>
      <w:r w:rsidR="00007B26">
        <w:t>le plus grand nombre</w:t>
      </w:r>
      <w:r>
        <w:t xml:space="preserve"> de tâche </w:t>
      </w:r>
      <w:r w:rsidR="000C7A7F">
        <w:t>via « </w:t>
      </w:r>
      <w:r w:rsidR="000C7A7F" w:rsidRPr="000D4FBB">
        <w:rPr>
          <w:b/>
          <w:bCs/>
        </w:rPr>
        <w:t xml:space="preserve">thread -&gt; </w:t>
      </w:r>
      <w:proofErr w:type="spellStart"/>
      <w:proofErr w:type="gramStart"/>
      <w:r w:rsidR="000C7A7F" w:rsidRPr="000D4FBB">
        <w:rPr>
          <w:b/>
          <w:bCs/>
        </w:rPr>
        <w:t>create</w:t>
      </w:r>
      <w:proofErr w:type="spellEnd"/>
      <w:r w:rsidR="0034583F">
        <w:rPr>
          <w:b/>
          <w:bCs/>
        </w:rPr>
        <w:t>(</w:t>
      </w:r>
      <w:proofErr w:type="gramEnd"/>
      <w:r w:rsidR="0034583F">
        <w:rPr>
          <w:b/>
          <w:bCs/>
        </w:rPr>
        <w:t>)</w:t>
      </w:r>
      <w:r w:rsidR="000C7A7F">
        <w:t xml:space="preserve"> ». </w:t>
      </w:r>
      <w:r w:rsidR="000A0FC8">
        <w:t>Ce nombre de tâche ainsi créer est très aléatoire et impossible à contrôler. En effet, le nombre de tâche créer dépen</w:t>
      </w:r>
      <w:r w:rsidR="00035D34">
        <w:t>dra essentiellement de </w:t>
      </w:r>
      <w:r w:rsidR="00234654">
        <w:t xml:space="preserve">deux facteurs </w:t>
      </w:r>
      <w:r w:rsidR="00035D34">
        <w:t>:</w:t>
      </w:r>
    </w:p>
    <w:p w14:paraId="19272724" w14:textId="416C00F0" w:rsidR="00035D34" w:rsidRDefault="00035D34" w:rsidP="00035D34">
      <w:pPr>
        <w:pStyle w:val="Paragraphedeliste"/>
        <w:numPr>
          <w:ilvl w:val="0"/>
          <w:numId w:val="39"/>
        </w:numPr>
      </w:pPr>
      <w:r>
        <w:t>Le temps d’exécution de la fonction de la tâche</w:t>
      </w:r>
      <w:r w:rsidR="003352E4">
        <w:t>,</w:t>
      </w:r>
    </w:p>
    <w:p w14:paraId="1A0ADBCE" w14:textId="676CCEDA" w:rsidR="00234654" w:rsidRDefault="005A044D" w:rsidP="00035D34">
      <w:pPr>
        <w:pStyle w:val="Paragraphedeliste"/>
        <w:numPr>
          <w:ilvl w:val="0"/>
          <w:numId w:val="39"/>
        </w:numPr>
      </w:pPr>
      <w:r>
        <w:t>La mémoire allouée pas la tâches, souvent déterminé</w:t>
      </w:r>
      <w:r w:rsidR="00234654">
        <w:t>e par la fonction associée</w:t>
      </w:r>
      <w:r w:rsidR="003352E4">
        <w:t>.</w:t>
      </w:r>
    </w:p>
    <w:p w14:paraId="5D8E425B" w14:textId="3A1A56AF" w:rsidR="00035D34" w:rsidRDefault="00234654" w:rsidP="00234654">
      <w:r>
        <w:t>C’est donc deux facteurs, l’un le temps et l’autre l’espace, qui détermine</w:t>
      </w:r>
      <w:r w:rsidR="007230B6">
        <w:t>nt</w:t>
      </w:r>
      <w:r>
        <w:t xml:space="preserve"> entièrement le nombre de thread crée. </w:t>
      </w:r>
      <w:r w:rsidR="006C1A8A">
        <w:t xml:space="preserve">Le temps, qui </w:t>
      </w:r>
      <w:r w:rsidR="00CA6A2E">
        <w:t>permet d’utiliser</w:t>
      </w:r>
      <w:r w:rsidR="006C1A8A">
        <w:t xml:space="preserve"> l</w:t>
      </w:r>
      <w:r w:rsidR="007230B6">
        <w:t xml:space="preserve">a portion de puissance de calcul </w:t>
      </w:r>
      <w:r w:rsidR="00CA6A2E">
        <w:t xml:space="preserve">du CPU </w:t>
      </w:r>
      <w:r w:rsidR="006C1A8A">
        <w:t xml:space="preserve">occupé par la fonction de la tâche, et </w:t>
      </w:r>
      <w:r w:rsidR="007230B6">
        <w:t xml:space="preserve">l’espace, qui </w:t>
      </w:r>
      <w:r w:rsidR="00CA6A2E">
        <w:t>permet d’utiliser</w:t>
      </w:r>
      <w:r w:rsidR="007230B6">
        <w:t xml:space="preserve"> </w:t>
      </w:r>
      <w:r w:rsidR="006C1A8A">
        <w:t xml:space="preserve">la mémoire par la création de variable pour chaque tâche créer. </w:t>
      </w:r>
    </w:p>
    <w:p w14:paraId="02409E52" w14:textId="529AA4A4" w:rsidR="00B44D4C" w:rsidRDefault="00B44D4C" w:rsidP="00B44D4C">
      <w:pPr>
        <w:pStyle w:val="Paragraphedeliste"/>
        <w:numPr>
          <w:ilvl w:val="0"/>
          <w:numId w:val="38"/>
        </w:numPr>
      </w:pPr>
      <w:r>
        <w:t>Sauf quelque rare cas particulier (simple calcul par exemple), le thread écrit sur la mémoire en dure : on dit que le threading fait persister</w:t>
      </w:r>
      <w:r w:rsidR="008A4DBF">
        <w:t xml:space="preserve"> l’information qu’il génère.</w:t>
      </w:r>
    </w:p>
    <w:p w14:paraId="6FE47A3C" w14:textId="7ABFA406" w:rsidR="006C1A8A" w:rsidRDefault="007230B6" w:rsidP="006C1A8A">
      <w:pPr>
        <w:pStyle w:val="Paragraphedeliste"/>
        <w:numPr>
          <w:ilvl w:val="0"/>
          <w:numId w:val="40"/>
        </w:numPr>
      </w:pPr>
      <w:r>
        <w:t>Rien n’est</w:t>
      </w:r>
      <w:r w:rsidR="006C1A8A">
        <w:t xml:space="preserve"> spécifi</w:t>
      </w:r>
      <w:r w:rsidR="00565B7A">
        <w:t>é</w:t>
      </w:r>
      <w:r w:rsidR="006C1A8A">
        <w:t xml:space="preserve"> dans les différents livre</w:t>
      </w:r>
      <w:r w:rsidR="00565B7A">
        <w:t>s</w:t>
      </w:r>
      <w:r w:rsidR="006C1A8A">
        <w:t xml:space="preserve"> officiel</w:t>
      </w:r>
      <w:r w:rsidR="00565B7A">
        <w:t>s</w:t>
      </w:r>
      <w:r w:rsidR="006C1A8A">
        <w:t xml:space="preserve"> </w:t>
      </w:r>
      <w:r w:rsidR="003E01DD">
        <w:t xml:space="preserve">sur le nombre de tâche moyennes créer via le multithreading. Mais officieusement, </w:t>
      </w:r>
      <w:r w:rsidR="00565B7A">
        <w:t xml:space="preserve">dans </w:t>
      </w:r>
      <w:r w:rsidR="006D0257">
        <w:t xml:space="preserve">les différents forums </w:t>
      </w:r>
      <w:r w:rsidR="002B739A">
        <w:t xml:space="preserve">suffisamment </w:t>
      </w:r>
      <w:r w:rsidR="006D0257">
        <w:t>réputés</w:t>
      </w:r>
      <w:r w:rsidR="00565B7A">
        <w:t xml:space="preserve"> </w:t>
      </w:r>
      <w:r w:rsidR="00694D31">
        <w:t>(</w:t>
      </w:r>
      <w:hyperlink r:id="rId65" w:anchor=":~:text=Le%20nombre%20de%20threads%20simultan%C3%A9s%20est%20limit%C3%A9%20suivant,et%20ex%C3%A9cute%20la%20fonction%20pass%C3%A9e%20en%20troisi%C3%A8me%20argument." w:history="1">
        <w:r w:rsidR="00694D31" w:rsidRPr="00694D31">
          <w:rPr>
            <w:rStyle w:val="Lienhypertexte"/>
          </w:rPr>
          <w:t>développer.com</w:t>
        </w:r>
      </w:hyperlink>
      <w:r w:rsidR="00694D31">
        <w:t>)</w:t>
      </w:r>
      <w:r w:rsidR="002B739A">
        <w:t xml:space="preserve"> </w:t>
      </w:r>
      <w:r w:rsidR="00565B7A">
        <w:t>pour être sérieux</w:t>
      </w:r>
      <w:r w:rsidR="00EE3AD4">
        <w:t>, le nombre de thread moyen varie entre 543 et 1024</w:t>
      </w:r>
      <w:r w:rsidR="00690CE8">
        <w:t xml:space="preserve">. </w:t>
      </w:r>
    </w:p>
    <w:p w14:paraId="74082A60" w14:textId="462705A1" w:rsidR="002A1359" w:rsidRDefault="00771B80" w:rsidP="00771B80">
      <w:r>
        <w:t xml:space="preserve">Un fois le nombre de thread ainsi créer, il faut </w:t>
      </w:r>
      <w:r w:rsidR="002D17CD">
        <w:t xml:space="preserve">les agréger au contexte du programme. Ici c’est la fonction </w:t>
      </w:r>
      <w:r w:rsidR="000D4FBB">
        <w:t>‘</w:t>
      </w:r>
      <w:r w:rsidR="002D17CD" w:rsidRPr="000D4FBB">
        <w:rPr>
          <w:b/>
          <w:bCs/>
        </w:rPr>
        <w:t>thread-&gt;</w:t>
      </w:r>
      <w:proofErr w:type="spellStart"/>
      <w:proofErr w:type="gramStart"/>
      <w:r w:rsidR="002D17CD" w:rsidRPr="000D4FBB">
        <w:rPr>
          <w:b/>
          <w:bCs/>
        </w:rPr>
        <w:t>join</w:t>
      </w:r>
      <w:proofErr w:type="spellEnd"/>
      <w:r w:rsidR="002D17CD" w:rsidRPr="000D4FBB">
        <w:rPr>
          <w:b/>
          <w:bCs/>
        </w:rPr>
        <w:t>(</w:t>
      </w:r>
      <w:proofErr w:type="gramEnd"/>
      <w:r w:rsidR="002D17CD" w:rsidRPr="000D4FBB">
        <w:rPr>
          <w:b/>
          <w:bCs/>
        </w:rPr>
        <w:t>)</w:t>
      </w:r>
      <w:r w:rsidR="000D4FBB">
        <w:t>’</w:t>
      </w:r>
      <w:r w:rsidR="002D17CD">
        <w:t xml:space="preserve"> qui va faire cette tâche. Un fois </w:t>
      </w:r>
      <w:r w:rsidR="002A1359">
        <w:t>cette méthode envoyée</w:t>
      </w:r>
      <w:r w:rsidR="002D17CD">
        <w:t xml:space="preserve">, nous avons </w:t>
      </w:r>
      <w:r w:rsidR="00B55930">
        <w:t xml:space="preserve">en quelque sorte </w:t>
      </w:r>
      <w:r w:rsidR="002D17CD">
        <w:t xml:space="preserve">fermé un thread en cours quand </w:t>
      </w:r>
      <w:r w:rsidR="00CE5B3B">
        <w:t>son</w:t>
      </w:r>
      <w:r w:rsidR="002D17CD">
        <w:t xml:space="preserve"> exécution est </w:t>
      </w:r>
      <w:r w:rsidR="005E269F">
        <w:t>finie</w:t>
      </w:r>
      <w:r w:rsidR="002D17CD">
        <w:t xml:space="preserve">. </w:t>
      </w:r>
      <w:r w:rsidR="003167A1">
        <w:t>Cela correspond un peu au ‘return’ classique des fonctions usuelle, mais là adapté à la POO.</w:t>
      </w:r>
    </w:p>
    <w:p w14:paraId="48FCAF60" w14:textId="711BEE1F" w:rsidR="00563DD4" w:rsidRDefault="00D57DD7" w:rsidP="008A0C2D">
      <w:r w:rsidRPr="00D57DD7">
        <w:rPr>
          <w:noProof/>
          <w:lang w:eastAsia="fr-FR"/>
        </w:rPr>
        <w:drawing>
          <wp:inline distT="0" distB="0" distL="0" distR="0" wp14:anchorId="578B0416" wp14:editId="529870ED">
            <wp:extent cx="6645910" cy="282067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20670"/>
                    </a:xfrm>
                    <a:prstGeom prst="rect">
                      <a:avLst/>
                    </a:prstGeom>
                  </pic:spPr>
                </pic:pic>
              </a:graphicData>
            </a:graphic>
          </wp:inline>
        </w:drawing>
      </w:r>
    </w:p>
    <w:p w14:paraId="797E5730" w14:textId="5E8299C7" w:rsidR="00436FB0" w:rsidRDefault="00436FB0" w:rsidP="008A0C2D">
      <w:r>
        <w:t>On forme ainsi le hash voulu et conforme au hash défini par la fonction ‘</w:t>
      </w:r>
      <w:proofErr w:type="spellStart"/>
      <w:r w:rsidRPr="00957D9B">
        <w:rPr>
          <w:b/>
          <w:bCs/>
          <w:color w:val="FFC000"/>
        </w:rPr>
        <w:t>get_device</w:t>
      </w:r>
      <w:r w:rsidR="00B9339D" w:rsidRPr="00957D9B">
        <w:rPr>
          <w:b/>
          <w:bCs/>
          <w:color w:val="FFC000"/>
        </w:rPr>
        <w:t>s</w:t>
      </w:r>
      <w:r w:rsidRPr="00957D9B">
        <w:rPr>
          <w:b/>
          <w:bCs/>
          <w:color w:val="FFC000"/>
        </w:rPr>
        <w:t>_info</w:t>
      </w:r>
      <w:proofErr w:type="spellEnd"/>
      <w:r w:rsidRPr="00957D9B">
        <w:rPr>
          <w:b/>
          <w:bCs/>
          <w:color w:val="FFC000"/>
        </w:rPr>
        <w:t>’</w:t>
      </w:r>
      <w:r>
        <w:t>. Nous pouvons passer à l’exécution d</w:t>
      </w:r>
      <w:r w:rsidR="00320E7D">
        <w:t xml:space="preserve">e la fonction </w:t>
      </w:r>
      <w:r w:rsidR="00320E7D" w:rsidRPr="00320E7D">
        <w:rPr>
          <w:i/>
          <w:iCs/>
        </w:rPr>
        <w:t>boss</w:t>
      </w:r>
      <w:r w:rsidR="00320E7D">
        <w:t>, qui attend le résultat des</w:t>
      </w:r>
      <w:r w:rsidR="00320E7D" w:rsidRPr="00320E7D">
        <w:rPr>
          <w:i/>
          <w:iCs/>
        </w:rPr>
        <w:t xml:space="preserve"> </w:t>
      </w:r>
      <w:proofErr w:type="spellStart"/>
      <w:r w:rsidR="00320E7D" w:rsidRPr="00320E7D">
        <w:rPr>
          <w:i/>
          <w:iCs/>
        </w:rPr>
        <w:t>workers</w:t>
      </w:r>
      <w:proofErr w:type="spellEnd"/>
      <w:r w:rsidR="00320E7D" w:rsidRPr="00320E7D">
        <w:rPr>
          <w:i/>
          <w:iCs/>
        </w:rPr>
        <w:t xml:space="preserve"> </w:t>
      </w:r>
      <w:r w:rsidR="00320E7D">
        <w:t>pour s’exécuter.</w:t>
      </w:r>
    </w:p>
    <w:p w14:paraId="14AB5CA9" w14:textId="2F47F6C6" w:rsidR="00F5198D" w:rsidRDefault="00F5198D" w:rsidP="008A0C2D">
      <w:r w:rsidRPr="00F5198D">
        <w:rPr>
          <w:noProof/>
          <w:lang w:eastAsia="fr-FR"/>
        </w:rPr>
        <w:drawing>
          <wp:inline distT="0" distB="0" distL="0" distR="0" wp14:anchorId="76D2C6D8" wp14:editId="4FE03135">
            <wp:extent cx="6645910" cy="1993900"/>
            <wp:effectExtent l="0" t="0" r="254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7036"/>
                    <a:stretch/>
                  </pic:blipFill>
                  <pic:spPr bwMode="auto">
                    <a:xfrm>
                      <a:off x="0" y="0"/>
                      <a:ext cx="6645910" cy="1993900"/>
                    </a:xfrm>
                    <a:prstGeom prst="rect">
                      <a:avLst/>
                    </a:prstGeom>
                    <a:ln>
                      <a:noFill/>
                    </a:ln>
                    <a:extLst>
                      <a:ext uri="{53640926-AAD7-44D8-BBD7-CCE9431645EC}">
                        <a14:shadowObscured xmlns:a14="http://schemas.microsoft.com/office/drawing/2010/main"/>
                      </a:ext>
                    </a:extLst>
                  </pic:spPr>
                </pic:pic>
              </a:graphicData>
            </a:graphic>
          </wp:inline>
        </w:drawing>
      </w:r>
    </w:p>
    <w:p w14:paraId="5ECD5CE3" w14:textId="01907010" w:rsidR="00D51B62" w:rsidRDefault="00D51B62" w:rsidP="008A0C2D">
      <w:r>
        <w:lastRenderedPageBreak/>
        <w:t xml:space="preserve">On définit ainsi </w:t>
      </w:r>
      <w:r w:rsidR="00C96757">
        <w:t>les variables utiles</w:t>
      </w:r>
      <w:r w:rsidR="00A71C16">
        <w:t xml:space="preserve"> pour la suite du programme</w:t>
      </w:r>
      <w:r w:rsidR="00C4386C">
        <w:t> :</w:t>
      </w:r>
    </w:p>
    <w:p w14:paraId="5C411B90" w14:textId="48CB5A26" w:rsidR="003C6C03" w:rsidRDefault="003C6C03" w:rsidP="008A0C2D">
      <w:r w:rsidRPr="00F5198D">
        <w:rPr>
          <w:noProof/>
          <w:lang w:eastAsia="fr-FR"/>
        </w:rPr>
        <w:drawing>
          <wp:inline distT="0" distB="0" distL="0" distR="0" wp14:anchorId="3C4E40CB" wp14:editId="189B3FB6">
            <wp:extent cx="6645910" cy="1026795"/>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7576"/>
                    <a:stretch/>
                  </pic:blipFill>
                  <pic:spPr bwMode="auto">
                    <a:xfrm>
                      <a:off x="0" y="0"/>
                      <a:ext cx="6645910" cy="1026795"/>
                    </a:xfrm>
                    <a:prstGeom prst="rect">
                      <a:avLst/>
                    </a:prstGeom>
                    <a:ln>
                      <a:noFill/>
                    </a:ln>
                    <a:extLst>
                      <a:ext uri="{53640926-AAD7-44D8-BBD7-CCE9431645EC}">
                        <a14:shadowObscured xmlns:a14="http://schemas.microsoft.com/office/drawing/2010/main"/>
                      </a:ext>
                    </a:extLst>
                  </pic:spPr>
                </pic:pic>
              </a:graphicData>
            </a:graphic>
          </wp:inline>
        </w:drawing>
      </w:r>
    </w:p>
    <w:p w14:paraId="790ED7A6" w14:textId="6C64ED11" w:rsidR="00C4386C" w:rsidRDefault="00C4386C" w:rsidP="008A0C2D">
      <w:r>
        <w:t xml:space="preserve">Ici on </w:t>
      </w:r>
      <w:r w:rsidR="00CE5B3B">
        <w:t>a</w:t>
      </w:r>
      <w:r>
        <w:t xml:space="preserve"> </w:t>
      </w:r>
      <w:r w:rsidRPr="00CE5B3B">
        <w:t>‘</w:t>
      </w:r>
      <w:r w:rsidRPr="00957D9B">
        <w:rPr>
          <w:b/>
          <w:bCs/>
          <w:color w:val="FFC000"/>
        </w:rPr>
        <w:t>keys</w:t>
      </w:r>
      <w:r w:rsidRPr="00D8720D">
        <w:t>(</w:t>
      </w:r>
      <w:r w:rsidRPr="003850C4">
        <w:rPr>
          <w:color w:val="00B0F0"/>
        </w:rPr>
        <w:t>%</w:t>
      </w:r>
      <w:proofErr w:type="spellStart"/>
      <w:r w:rsidRPr="003850C4">
        <w:rPr>
          <w:color w:val="00B0F0"/>
        </w:rPr>
        <w:t>hash_devices</w:t>
      </w:r>
      <w:proofErr w:type="spellEnd"/>
      <w:r>
        <w:t>)’ qui appel</w:t>
      </w:r>
      <w:r w:rsidR="00C04EAF">
        <w:t>, sous forme de liste, les</w:t>
      </w:r>
      <w:r>
        <w:t xml:space="preserve"> clé</w:t>
      </w:r>
      <w:r w:rsidR="00C04EAF">
        <w:t>s</w:t>
      </w:r>
      <w:r>
        <w:t xml:space="preserve"> du hash </w:t>
      </w:r>
      <w:r w:rsidR="003850C4" w:rsidRPr="003850C4">
        <w:rPr>
          <w:color w:val="00B0F0"/>
        </w:rPr>
        <w:t>%</w:t>
      </w:r>
      <w:proofErr w:type="spellStart"/>
      <w:r w:rsidR="003850C4" w:rsidRPr="003850C4">
        <w:rPr>
          <w:color w:val="00B0F0"/>
        </w:rPr>
        <w:t>hash_devices</w:t>
      </w:r>
      <w:proofErr w:type="spellEnd"/>
      <w:r w:rsidR="00A40DA0">
        <w:t xml:space="preserve">. </w:t>
      </w:r>
      <w:r w:rsidR="00C04EAF">
        <w:t xml:space="preserve">On le stock ainsi dans une queue, </w:t>
      </w:r>
      <w:r w:rsidR="00D757C1">
        <w:t xml:space="preserve">pour optimiser la place de l’exécution. </w:t>
      </w:r>
    </w:p>
    <w:p w14:paraId="7B5F6C19" w14:textId="543D942A" w:rsidR="008A57F4" w:rsidRDefault="00C96757" w:rsidP="00597E2E">
      <w:r>
        <w:t xml:space="preserve">On prend ainsi la </w:t>
      </w:r>
      <w:r w:rsidR="00E242F4">
        <w:t>longueur</w:t>
      </w:r>
      <w:r>
        <w:t xml:space="preserve"> de cette dernière queue</w:t>
      </w:r>
      <w:r w:rsidR="00E242F4">
        <w:t xml:space="preserve"> par la méthode </w:t>
      </w:r>
      <w:proofErr w:type="gramStart"/>
      <w:r w:rsidR="00E242F4">
        <w:t>‘</w:t>
      </w:r>
      <w:proofErr w:type="spellStart"/>
      <w:r w:rsidR="00E242F4" w:rsidRPr="000D4FBB">
        <w:rPr>
          <w:b/>
          <w:bCs/>
        </w:rPr>
        <w:t>pending</w:t>
      </w:r>
      <w:proofErr w:type="spellEnd"/>
      <w:r w:rsidR="00E242F4" w:rsidRPr="000D4FBB">
        <w:rPr>
          <w:b/>
          <w:bCs/>
        </w:rPr>
        <w:t>(</w:t>
      </w:r>
      <w:proofErr w:type="gramEnd"/>
      <w:r w:rsidR="00E242F4" w:rsidRPr="000D4FBB">
        <w:rPr>
          <w:b/>
          <w:bCs/>
        </w:rPr>
        <w:t>)</w:t>
      </w:r>
      <w:r w:rsidR="00E242F4">
        <w:t>’</w:t>
      </w:r>
      <w:r>
        <w:t xml:space="preserve">, puisque c’est avec </w:t>
      </w:r>
      <w:r w:rsidR="00E242F4">
        <w:t>cette</w:t>
      </w:r>
      <w:r w:rsidR="005A0705">
        <w:t xml:space="preserve"> fonction</w:t>
      </w:r>
      <w:r w:rsidR="00E242F4">
        <w:t xml:space="preserve"> </w:t>
      </w:r>
      <w:r>
        <w:t xml:space="preserve">que l’on va </w:t>
      </w:r>
      <w:r w:rsidR="00E242F4">
        <w:t>t</w:t>
      </w:r>
      <w:r w:rsidR="005A0705">
        <w:t>r</w:t>
      </w:r>
      <w:r w:rsidR="00E242F4">
        <w:t>ier et ordonner la récupération des équipements selon leur vendeur, leur modèle, leur id, leur nom et leur type</w:t>
      </w:r>
      <w:r w:rsidR="00AC64C7">
        <w:t xml:space="preserve"> dans des queue respectives. </w:t>
      </w:r>
    </w:p>
    <w:p w14:paraId="04006745" w14:textId="77777777" w:rsidR="001F0633" w:rsidRDefault="001F0633" w:rsidP="00597E2E"/>
    <w:p w14:paraId="5D9DFEA9" w14:textId="21A957BD" w:rsidR="00597E2E" w:rsidRDefault="00DF1237" w:rsidP="00F07E4A">
      <w:pPr>
        <w:pStyle w:val="Paragraphedeliste"/>
        <w:numPr>
          <w:ilvl w:val="0"/>
          <w:numId w:val="37"/>
        </w:numPr>
        <w:rPr>
          <w:b/>
          <w:bCs/>
          <w:u w:val="single"/>
        </w:rPr>
      </w:pPr>
      <w:r w:rsidRPr="00F07E4A">
        <w:rPr>
          <w:b/>
          <w:bCs/>
          <w:u w:val="single"/>
        </w:rPr>
        <w:t>Queuing</w:t>
      </w:r>
      <w:r w:rsidR="0086651D" w:rsidRPr="00F07E4A">
        <w:rPr>
          <w:b/>
          <w:bCs/>
          <w:u w:val="single"/>
        </w:rPr>
        <w:t xml:space="preserve"> des données</w:t>
      </w:r>
      <w:r w:rsidR="00043C5F">
        <w:rPr>
          <w:b/>
          <w:bCs/>
          <w:u w:val="single"/>
        </w:rPr>
        <w:t xml:space="preserve"> : les </w:t>
      </w:r>
      <w:r w:rsidR="005D24D4" w:rsidRPr="00F07E4A">
        <w:rPr>
          <w:b/>
          <w:bCs/>
          <w:u w:val="single"/>
        </w:rPr>
        <w:t>étape</w:t>
      </w:r>
      <w:r w:rsidR="00043C5F">
        <w:rPr>
          <w:b/>
          <w:bCs/>
          <w:u w:val="single"/>
        </w:rPr>
        <w:t>s</w:t>
      </w:r>
      <w:r w:rsidR="005D24D4" w:rsidRPr="00F07E4A">
        <w:rPr>
          <w:b/>
          <w:bCs/>
          <w:u w:val="single"/>
        </w:rPr>
        <w:t xml:space="preserve"> préliminaire</w:t>
      </w:r>
      <w:r w:rsidR="00043C5F">
        <w:rPr>
          <w:b/>
          <w:bCs/>
          <w:u w:val="single"/>
        </w:rPr>
        <w:t>s</w:t>
      </w:r>
      <w:r w:rsidR="005D24D4" w:rsidRPr="00F07E4A">
        <w:rPr>
          <w:b/>
          <w:bCs/>
          <w:u w:val="single"/>
        </w:rPr>
        <w:t>,</w:t>
      </w:r>
      <w:r w:rsidR="0094563D" w:rsidRPr="00F07E4A">
        <w:rPr>
          <w:b/>
          <w:bCs/>
          <w:u w:val="single"/>
        </w:rPr>
        <w:t xml:space="preserve"> pour récupérer </w:t>
      </w:r>
      <w:r w:rsidRPr="00F07E4A">
        <w:rPr>
          <w:b/>
          <w:bCs/>
          <w:u w:val="single"/>
        </w:rPr>
        <w:t>l’</w:t>
      </w:r>
      <w:proofErr w:type="spellStart"/>
      <w:r w:rsidRPr="00F07E4A">
        <w:rPr>
          <w:b/>
          <w:bCs/>
          <w:u w:val="single"/>
        </w:rPr>
        <w:t>uptime</w:t>
      </w:r>
      <w:proofErr w:type="spellEnd"/>
      <w:r w:rsidRPr="00F07E4A">
        <w:rPr>
          <w:b/>
          <w:bCs/>
          <w:u w:val="single"/>
        </w:rPr>
        <w:t xml:space="preserve"> :</w:t>
      </w:r>
    </w:p>
    <w:p w14:paraId="1A1B3C11" w14:textId="0A5BD75C" w:rsidR="006B2AE4" w:rsidRDefault="00093411" w:rsidP="006B2AE4">
      <w:r w:rsidRPr="00093411">
        <w:t xml:space="preserve">La partie de connexion </w:t>
      </w:r>
      <w:r>
        <w:t xml:space="preserve">et de récupération des mots de passe </w:t>
      </w:r>
      <w:r w:rsidR="00102FF4">
        <w:t>ne diffère pas</w:t>
      </w:r>
      <w:r w:rsidR="006D4EB2">
        <w:t xml:space="preserve"> tant que cela </w:t>
      </w:r>
      <w:r w:rsidR="00672121">
        <w:t>par rapport au script original</w:t>
      </w:r>
      <w:r w:rsidR="006D4EB2">
        <w:t xml:space="preserve">. </w:t>
      </w:r>
      <w:r w:rsidR="00CC269F">
        <w:t>Même si cela permet de mieux comprendre le fonctionnement du thread en Perl, cela n’a pas imposé une restructuration en profondeur du script.</w:t>
      </w:r>
    </w:p>
    <w:p w14:paraId="3A04B020" w14:textId="30C84584" w:rsidR="00CC269F" w:rsidRDefault="00CC269F" w:rsidP="006B2AE4">
      <w:r>
        <w:t xml:space="preserve">En cette partie, nous avons donc, la transformation en profondeur que la programmation </w:t>
      </w:r>
      <w:r w:rsidR="005107C6">
        <w:t xml:space="preserve">parallèle impose à une script. C’est la partie de collecte dans des </w:t>
      </w:r>
      <w:r w:rsidR="00B0044F">
        <w:t>‘</w:t>
      </w:r>
      <w:r w:rsidR="005107C6">
        <w:t>compartiment</w:t>
      </w:r>
      <w:r w:rsidR="00B0044F">
        <w:t>s’</w:t>
      </w:r>
      <w:r w:rsidR="005107C6">
        <w:t xml:space="preserve"> bien spécifique des informations des donnée</w:t>
      </w:r>
      <w:r w:rsidR="00B0044F">
        <w:t>s</w:t>
      </w:r>
      <w:r w:rsidR="005107C6">
        <w:t xml:space="preserve"> de chaque </w:t>
      </w:r>
      <w:r w:rsidR="00D8720D">
        <w:t>équipement</w:t>
      </w:r>
      <w:r w:rsidR="005107C6">
        <w:t xml:space="preserve">. </w:t>
      </w:r>
    </w:p>
    <w:p w14:paraId="0F3DECA4" w14:textId="43C6528C" w:rsidR="00BB6FAB" w:rsidRPr="00093411" w:rsidRDefault="00BB6FAB" w:rsidP="006B2AE4">
      <w:r>
        <w:t xml:space="preserve">Cette partie de collecte des données ne fut pas présente. Et compte tenu du choix des données à stocker </w:t>
      </w:r>
      <w:r w:rsidR="00F0416C">
        <w:t xml:space="preserve">ainsi que de mon manque de connaissance du langage Perl, </w:t>
      </w:r>
      <w:r>
        <w:t>cela fut fastidieux</w:t>
      </w:r>
      <w:r w:rsidR="00F0416C">
        <w:t xml:space="preserve"> au début</w:t>
      </w:r>
      <w:r>
        <w:t xml:space="preserve">. </w:t>
      </w:r>
    </w:p>
    <w:p w14:paraId="3411ED8E" w14:textId="77777777" w:rsidR="003C6D54" w:rsidRDefault="00F0416C" w:rsidP="00CE5B3B">
      <w:r w:rsidRPr="00FC03C1">
        <w:t>En eff</w:t>
      </w:r>
      <w:r w:rsidR="00FC03C1">
        <w:t>et, l</w:t>
      </w:r>
      <w:r w:rsidR="00C21F22">
        <w:t xml:space="preserve">a connexion aux équipements, dans </w:t>
      </w:r>
      <w:r w:rsidR="00022AD7">
        <w:t>le script initial</w:t>
      </w:r>
      <w:r w:rsidR="00C21F22">
        <w:t xml:space="preserve"> ce fait une par une. Avec </w:t>
      </w:r>
      <w:r w:rsidR="00022AD7">
        <w:t xml:space="preserve">environs trois mille équipements, cela prendre environs sept heures d’exécution du script. </w:t>
      </w:r>
      <w:r w:rsidR="003C6D54">
        <w:t>Voyons comment cela fonctionne.</w:t>
      </w:r>
    </w:p>
    <w:p w14:paraId="3041DF0E" w14:textId="1CE14BE1" w:rsidR="00CE5B3B" w:rsidRDefault="00B1703A" w:rsidP="00CE5B3B">
      <w:r>
        <w:t xml:space="preserve">Si vous vous rappelez bien, nous avons </w:t>
      </w:r>
      <w:r w:rsidR="00181E09">
        <w:t>parlé</w:t>
      </w:r>
      <w:r>
        <w:t xml:space="preserve"> du </w:t>
      </w:r>
      <w:r w:rsidR="00DD294B">
        <w:t>‘</w:t>
      </w:r>
      <w:r>
        <w:t> </w:t>
      </w:r>
      <w:r w:rsidR="00DD294B" w:rsidRPr="003850C4">
        <w:rPr>
          <w:color w:val="00B0F0"/>
        </w:rPr>
        <w:t>%</w:t>
      </w:r>
      <w:proofErr w:type="spellStart"/>
      <w:r w:rsidRPr="003850C4">
        <w:rPr>
          <w:color w:val="00B0F0"/>
        </w:rPr>
        <w:t>hash_dev</w:t>
      </w:r>
      <w:r w:rsidR="00DD294B" w:rsidRPr="003850C4">
        <w:rPr>
          <w:color w:val="00B0F0"/>
        </w:rPr>
        <w:t>i</w:t>
      </w:r>
      <w:r w:rsidRPr="003850C4">
        <w:rPr>
          <w:color w:val="00B0F0"/>
        </w:rPr>
        <w:t>ces</w:t>
      </w:r>
      <w:proofErr w:type="spellEnd"/>
      <w:r w:rsidRPr="003850C4">
        <w:rPr>
          <w:color w:val="00B0F0"/>
        </w:rPr>
        <w:t> </w:t>
      </w:r>
      <w:r w:rsidR="00DD294B">
        <w:t>‘</w:t>
      </w:r>
      <w:r>
        <w:t xml:space="preserve"> précédemment. L’ancien script</w:t>
      </w:r>
      <w:r w:rsidR="00DD294B">
        <w:t xml:space="preserve"> prend l’ensemble des clés de ce </w:t>
      </w:r>
      <w:r w:rsidR="00DD294B" w:rsidRPr="00181E09">
        <w:rPr>
          <w:i/>
          <w:iCs/>
        </w:rPr>
        <w:t>hash</w:t>
      </w:r>
      <w:r w:rsidR="00DD294B">
        <w:t xml:space="preserve">, qui sont les noms des équipements, est les stocke dans la liste </w:t>
      </w:r>
      <w:r w:rsidR="003850C4">
        <w:t>‘</w:t>
      </w:r>
      <w:r w:rsidR="003850C4" w:rsidRPr="003850C4">
        <w:rPr>
          <w:color w:val="00B0F0"/>
        </w:rPr>
        <w:t>@</w:t>
      </w:r>
      <w:proofErr w:type="spellStart"/>
      <w:r w:rsidR="003850C4" w:rsidRPr="003850C4">
        <w:rPr>
          <w:color w:val="00B0F0"/>
        </w:rPr>
        <w:t>devices_list</w:t>
      </w:r>
      <w:proofErr w:type="spellEnd"/>
      <w:r w:rsidR="003850C4" w:rsidRPr="003850C4">
        <w:rPr>
          <w:color w:val="00B0F0"/>
        </w:rPr>
        <w:t xml:space="preserve"> </w:t>
      </w:r>
      <w:r w:rsidR="003850C4">
        <w:t>’</w:t>
      </w:r>
      <w:r w:rsidR="00DD294B">
        <w:t xml:space="preserve">. </w:t>
      </w:r>
      <w:r w:rsidR="00F55948">
        <w:t>Voici donc un exemple de comment l’ancien script se connecte aux équipements pour récupérer l’</w:t>
      </w:r>
      <w:proofErr w:type="spellStart"/>
      <w:r w:rsidR="00F55948">
        <w:t>uptime</w:t>
      </w:r>
      <w:proofErr w:type="spellEnd"/>
      <w:r w:rsidR="00F55948">
        <w:t xml:space="preserve"> : </w:t>
      </w:r>
    </w:p>
    <w:p w14:paraId="706B227F" w14:textId="0B0A2183" w:rsidR="004E0D6A" w:rsidRDefault="004E0D6A" w:rsidP="00CE5B3B">
      <w:r w:rsidRPr="004E0D6A">
        <w:rPr>
          <w:noProof/>
          <w:lang w:eastAsia="fr-FR"/>
        </w:rPr>
        <w:drawing>
          <wp:inline distT="0" distB="0" distL="0" distR="0" wp14:anchorId="1EB44781" wp14:editId="06FB7F08">
            <wp:extent cx="5438899" cy="1785077"/>
            <wp:effectExtent l="0" t="0" r="0" b="5715"/>
            <wp:docPr id="1123229101" name="Image 112322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8245" cy="1791426"/>
                    </a:xfrm>
                    <a:prstGeom prst="rect">
                      <a:avLst/>
                    </a:prstGeom>
                  </pic:spPr>
                </pic:pic>
              </a:graphicData>
            </a:graphic>
          </wp:inline>
        </w:drawing>
      </w:r>
    </w:p>
    <w:p w14:paraId="3EF6777A" w14:textId="1475E639" w:rsidR="00F55948" w:rsidRDefault="00274389" w:rsidP="00CE5B3B">
      <w:r>
        <w:t>P</w:t>
      </w:r>
      <w:r w:rsidR="006E623C">
        <w:t>ar la suite,</w:t>
      </w:r>
      <w:r>
        <w:t xml:space="preserve"> </w:t>
      </w:r>
      <w:r w:rsidR="006E623C">
        <w:t>on</w:t>
      </w:r>
      <w:r>
        <w:t xml:space="preserve"> fait au cas par cas de chaque élément de la liste</w:t>
      </w:r>
      <w:r w:rsidR="00833AEE">
        <w:t xml:space="preserve"> ‘</w:t>
      </w:r>
      <w:r w:rsidR="00833AEE" w:rsidRPr="003850C4">
        <w:rPr>
          <w:color w:val="00B0F0"/>
        </w:rPr>
        <w:t>@</w:t>
      </w:r>
      <w:proofErr w:type="spellStart"/>
      <w:r w:rsidR="00833AEE" w:rsidRPr="003850C4">
        <w:rPr>
          <w:color w:val="00B0F0"/>
        </w:rPr>
        <w:t>devices_list</w:t>
      </w:r>
      <w:proofErr w:type="spellEnd"/>
      <w:r w:rsidR="00833AEE" w:rsidRPr="003850C4">
        <w:rPr>
          <w:color w:val="00B0F0"/>
        </w:rPr>
        <w:t xml:space="preserve"> </w:t>
      </w:r>
      <w:r w:rsidR="00833AEE">
        <w:t>’</w:t>
      </w:r>
      <w:r>
        <w:t xml:space="preserve"> pour récupérer la commande </w:t>
      </w:r>
      <w:r w:rsidR="0060619D">
        <w:t xml:space="preserve">Shell </w:t>
      </w:r>
      <w:r>
        <w:t xml:space="preserve">qui permet de récupérer </w:t>
      </w:r>
      <w:r w:rsidR="005D3AD6">
        <w:t>l’</w:t>
      </w:r>
      <w:proofErr w:type="spellStart"/>
      <w:r w:rsidR="005D3AD6">
        <w:t>uptime</w:t>
      </w:r>
      <w:proofErr w:type="spellEnd"/>
      <w:r w:rsidR="005D3AD6">
        <w:t> :</w:t>
      </w:r>
    </w:p>
    <w:p w14:paraId="3C566747" w14:textId="35D42387" w:rsidR="00C62664" w:rsidRDefault="003112AE" w:rsidP="00CE5B3B">
      <w:r w:rsidRPr="003112AE">
        <w:rPr>
          <w:noProof/>
          <w:lang w:eastAsia="fr-FR"/>
        </w:rPr>
        <w:lastRenderedPageBreak/>
        <w:drawing>
          <wp:inline distT="0" distB="0" distL="0" distR="0" wp14:anchorId="2663CA9C" wp14:editId="3ADEE01C">
            <wp:extent cx="3218213" cy="2216404"/>
            <wp:effectExtent l="0" t="0" r="1270" b="0"/>
            <wp:docPr id="1123229116" name="Image 112322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7630" cy="2229777"/>
                    </a:xfrm>
                    <a:prstGeom prst="rect">
                      <a:avLst/>
                    </a:prstGeom>
                  </pic:spPr>
                </pic:pic>
              </a:graphicData>
            </a:graphic>
          </wp:inline>
        </w:drawing>
      </w:r>
      <w:r w:rsidR="00C62664">
        <w:t xml:space="preserve"> </w:t>
      </w:r>
      <w:r w:rsidR="00C62664" w:rsidRPr="00C62664">
        <w:rPr>
          <w:noProof/>
          <w:lang w:eastAsia="fr-FR"/>
        </w:rPr>
        <w:drawing>
          <wp:inline distT="0" distB="0" distL="0" distR="0" wp14:anchorId="7AEAE550" wp14:editId="038B3877">
            <wp:extent cx="2790701" cy="2259279"/>
            <wp:effectExtent l="0" t="0" r="0" b="8255"/>
            <wp:docPr id="1123229105" name="Image 112322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2584" cy="2276995"/>
                    </a:xfrm>
                    <a:prstGeom prst="rect">
                      <a:avLst/>
                    </a:prstGeom>
                  </pic:spPr>
                </pic:pic>
              </a:graphicData>
            </a:graphic>
          </wp:inline>
        </w:drawing>
      </w:r>
    </w:p>
    <w:p w14:paraId="3E99FFF8" w14:textId="5148D152" w:rsidR="00B80FEB" w:rsidRDefault="005D3AD6" w:rsidP="00CE5B3B">
      <w:r>
        <w:t xml:space="preserve">Dans le jargon de la programmation </w:t>
      </w:r>
      <w:commentRangeStart w:id="202"/>
      <w:del w:id="203" w:author="BAUDIN Alize" w:date="2023-06-22T12:06:00Z">
        <w:r>
          <w:delText xml:space="preserve">on appel </w:delText>
        </w:r>
      </w:del>
      <w:commentRangeEnd w:id="202"/>
      <w:ins w:id="204" w:author="BAUDIN Alize" w:date="2023-06-22T12:06:00Z">
        <w:r w:rsidR="42FADCD8">
          <w:t xml:space="preserve">nous appelons </w:t>
        </w:r>
      </w:ins>
      <w:r w:rsidR="00EA3E4B">
        <w:commentReference w:id="202"/>
      </w:r>
      <w:r>
        <w:t xml:space="preserve">cela une </w:t>
      </w:r>
      <w:r w:rsidRPr="00DF5BE5">
        <w:rPr>
          <w:i/>
          <w:iCs/>
          <w:color w:val="00B050"/>
        </w:rPr>
        <w:t>forêt d’If</w:t>
      </w:r>
      <w:r>
        <w:t xml:space="preserve">. Avouez que </w:t>
      </w:r>
      <w:r w:rsidR="00B54931">
        <w:t>vous</w:t>
      </w:r>
      <w:r>
        <w:t xml:space="preserve"> préfér</w:t>
      </w:r>
      <w:r w:rsidR="00B54931">
        <w:t>ez</w:t>
      </w:r>
      <w:r>
        <w:t xml:space="preserve"> avoir une forêt de Cèdre du Liban, voir</w:t>
      </w:r>
      <w:r w:rsidR="00823B45">
        <w:t xml:space="preserve"> en l’occurrence dans ce script,</w:t>
      </w:r>
      <w:r>
        <w:t xml:space="preserve"> juste u</w:t>
      </w:r>
      <w:r w:rsidR="0005133E">
        <w:t xml:space="preserve">n seul arbre fruitier qui nous donne de bon fruit pour enrichir notre savoir. </w:t>
      </w:r>
    </w:p>
    <w:p w14:paraId="13650EBF" w14:textId="3CCE4DBB" w:rsidR="00823B45" w:rsidRDefault="0060619D" w:rsidP="0060619D">
      <w:pPr>
        <w:pStyle w:val="Paragraphedeliste"/>
        <w:numPr>
          <w:ilvl w:val="0"/>
          <w:numId w:val="40"/>
        </w:numPr>
      </w:pPr>
      <w:r w:rsidRPr="00BB459E">
        <w:rPr>
          <w:u w:val="single"/>
        </w:rPr>
        <w:t>De quoi parlons-nous quand on dit ‘</w:t>
      </w:r>
      <w:r w:rsidRPr="00DF5BE5">
        <w:rPr>
          <w:i/>
          <w:iCs/>
          <w:u w:val="single"/>
        </w:rPr>
        <w:t>envoyer la commande</w:t>
      </w:r>
      <w:r w:rsidRPr="00BB459E">
        <w:rPr>
          <w:u w:val="single"/>
        </w:rPr>
        <w:t>’</w:t>
      </w:r>
      <w:r w:rsidR="00833AEE" w:rsidRPr="00BB459E">
        <w:rPr>
          <w:u w:val="single"/>
        </w:rPr>
        <w:t xml:space="preserve"> ou, comme ici, ‘</w:t>
      </w:r>
      <w:r w:rsidR="00833AEE" w:rsidRPr="00DF5BE5">
        <w:rPr>
          <w:i/>
          <w:iCs/>
          <w:u w:val="single"/>
        </w:rPr>
        <w:t>récupérer la commande Shell</w:t>
      </w:r>
      <w:r w:rsidR="00833AEE" w:rsidRPr="00BB459E">
        <w:rPr>
          <w:u w:val="single"/>
        </w:rPr>
        <w:t>’</w:t>
      </w:r>
      <w:r>
        <w:t> ? On ne parle pas ici d’un</w:t>
      </w:r>
      <w:r w:rsidR="006B521A">
        <w:t xml:space="preserve">e commande </w:t>
      </w:r>
      <w:r>
        <w:t>par l</w:t>
      </w:r>
      <w:r w:rsidR="005E39B6">
        <w:t xml:space="preserve">a voie postale, mais le fonctionnement est tout aussi le même. Envoyer </w:t>
      </w:r>
      <w:r w:rsidR="00B7097E">
        <w:t>une</w:t>
      </w:r>
      <w:r w:rsidR="005E39B6">
        <w:t xml:space="preserve"> commande </w:t>
      </w:r>
      <w:r w:rsidR="00B7097E">
        <w:t>dans un terminal</w:t>
      </w:r>
      <w:r w:rsidR="006B521A">
        <w:t xml:space="preserve"> (‘</w:t>
      </w:r>
      <w:proofErr w:type="spellStart"/>
      <w:r w:rsidR="006B521A" w:rsidRPr="006B521A">
        <w:rPr>
          <w:i/>
          <w:iCs/>
        </w:rPr>
        <w:t>shell</w:t>
      </w:r>
      <w:proofErr w:type="spellEnd"/>
      <w:r w:rsidR="006B521A">
        <w:t>’)</w:t>
      </w:r>
      <w:r w:rsidR="00B7097E">
        <w:t xml:space="preserve"> c’</w:t>
      </w:r>
      <w:r w:rsidR="005E39B6">
        <w:t xml:space="preserve">est envoyer un </w:t>
      </w:r>
      <w:r w:rsidR="00A869FA">
        <w:t>signal</w:t>
      </w:r>
      <w:r w:rsidR="0052001C">
        <w:t xml:space="preserve"> dans le serveur</w:t>
      </w:r>
      <w:r w:rsidR="00A869FA">
        <w:t xml:space="preserve">, un peu comme le nom de la rue </w:t>
      </w:r>
      <w:r w:rsidR="0052001C">
        <w:t>pour</w:t>
      </w:r>
      <w:r w:rsidR="00A869FA">
        <w:t xml:space="preserve"> l’envoie</w:t>
      </w:r>
      <w:r w:rsidR="006B521A">
        <w:t xml:space="preserve"> d’un </w:t>
      </w:r>
      <w:r w:rsidR="00915C62">
        <w:t>colis</w:t>
      </w:r>
      <w:r w:rsidR="0052001C">
        <w:t xml:space="preserve"> par voie postale</w:t>
      </w:r>
      <w:r w:rsidR="0076104B">
        <w:t xml:space="preserve">. </w:t>
      </w:r>
    </w:p>
    <w:p w14:paraId="29B78AE2" w14:textId="083FD5AC" w:rsidR="0076104B" w:rsidRPr="00FC03C1" w:rsidRDefault="0076104B" w:rsidP="0076104B">
      <w:pPr>
        <w:pStyle w:val="Paragraphedeliste"/>
      </w:pPr>
      <w:r>
        <w:t>D’après l’</w:t>
      </w:r>
      <w:hyperlink w:anchor="_Théorie_mathématique_de" w:history="1">
        <w:r w:rsidRPr="004A1B51">
          <w:rPr>
            <w:rStyle w:val="Lienhypertexte"/>
          </w:rPr>
          <w:t>annexe A</w:t>
        </w:r>
      </w:hyperlink>
      <w:r>
        <w:t>, l’</w:t>
      </w:r>
      <w:r w:rsidRPr="00683333">
        <w:rPr>
          <w:i/>
          <w:iCs/>
        </w:rPr>
        <w:t xml:space="preserve">information source </w:t>
      </w:r>
      <w:r>
        <w:t>est la commande, le</w:t>
      </w:r>
      <w:r w:rsidRPr="00683333">
        <w:rPr>
          <w:i/>
          <w:iCs/>
        </w:rPr>
        <w:t xml:space="preserve"> </w:t>
      </w:r>
      <w:proofErr w:type="spellStart"/>
      <w:r w:rsidRPr="00683333">
        <w:rPr>
          <w:i/>
          <w:iCs/>
        </w:rPr>
        <w:t>transmitter</w:t>
      </w:r>
      <w:proofErr w:type="spellEnd"/>
      <w:r w:rsidRPr="00683333">
        <w:rPr>
          <w:i/>
          <w:iCs/>
        </w:rPr>
        <w:t xml:space="preserve"> </w:t>
      </w:r>
      <w:r>
        <w:t xml:space="preserve">est </w:t>
      </w:r>
      <w:r w:rsidR="00683333">
        <w:t>l</w:t>
      </w:r>
      <w:r w:rsidR="001F09D1">
        <w:t>e</w:t>
      </w:r>
      <w:r w:rsidR="00683333">
        <w:t xml:space="preserve"> terminal</w:t>
      </w:r>
      <w:r>
        <w:t xml:space="preserve">, qui interprète </w:t>
      </w:r>
      <w:r w:rsidR="001F09D1">
        <w:t xml:space="preserve">(par </w:t>
      </w:r>
      <w:r w:rsidR="009E26ED">
        <w:t>le transducteur</w:t>
      </w:r>
      <w:r w:rsidR="001F09D1">
        <w:t xml:space="preserve">) </w:t>
      </w:r>
      <w:r>
        <w:t xml:space="preserve">et envoie un </w:t>
      </w:r>
      <w:r w:rsidR="001F09D1">
        <w:t>signal</w:t>
      </w:r>
      <w:r>
        <w:t xml:space="preserve"> au</w:t>
      </w:r>
      <w:r w:rsidRPr="00683333">
        <w:rPr>
          <w:i/>
          <w:iCs/>
        </w:rPr>
        <w:t xml:space="preserve"> </w:t>
      </w:r>
      <w:proofErr w:type="spellStart"/>
      <w:r w:rsidRPr="00683333">
        <w:rPr>
          <w:i/>
          <w:iCs/>
        </w:rPr>
        <w:t>reveiver</w:t>
      </w:r>
      <w:proofErr w:type="spellEnd"/>
      <w:r w:rsidR="00683333">
        <w:t xml:space="preserve">, pour que le </w:t>
      </w:r>
      <w:proofErr w:type="spellStart"/>
      <w:r w:rsidR="00683333" w:rsidRPr="00683333">
        <w:rPr>
          <w:i/>
          <w:iCs/>
        </w:rPr>
        <w:t>receveir</w:t>
      </w:r>
      <w:proofErr w:type="spellEnd"/>
      <w:r w:rsidR="00683333">
        <w:t xml:space="preserve"> envoie le message en bit</w:t>
      </w:r>
      <w:r w:rsidR="001F09D1">
        <w:t xml:space="preserve"> (par le transducteur)</w:t>
      </w:r>
      <w:r w:rsidR="00683333">
        <w:t xml:space="preserve"> à la </w:t>
      </w:r>
      <w:r w:rsidR="00683333" w:rsidRPr="001F09D1">
        <w:rPr>
          <w:i/>
          <w:iCs/>
        </w:rPr>
        <w:t>destination</w:t>
      </w:r>
      <w:r w:rsidR="00683333">
        <w:t xml:space="preserve"> qui est l’équipement.</w:t>
      </w:r>
    </w:p>
    <w:p w14:paraId="0DFB5813" w14:textId="0B8E59C5" w:rsidR="00F07E4A" w:rsidRDefault="009E26ED" w:rsidP="00F07E4A">
      <w:r>
        <w:t xml:space="preserve">Une fois </w:t>
      </w:r>
      <w:r w:rsidR="003E6378">
        <w:t>la commande récupérée</w:t>
      </w:r>
      <w:r>
        <w:t>, on repart pour une</w:t>
      </w:r>
      <w:r w:rsidR="002E07F5">
        <w:t xml:space="preserve"> autre</w:t>
      </w:r>
      <w:r>
        <w:t xml:space="preserve"> </w:t>
      </w:r>
      <w:r w:rsidRPr="00645E96">
        <w:rPr>
          <w:i/>
          <w:iCs/>
        </w:rPr>
        <w:t>forêt d’</w:t>
      </w:r>
      <w:r w:rsidR="00645E96">
        <w:rPr>
          <w:i/>
          <w:iCs/>
        </w:rPr>
        <w:t>I</w:t>
      </w:r>
      <w:r w:rsidRPr="00645E96">
        <w:rPr>
          <w:i/>
          <w:iCs/>
        </w:rPr>
        <w:t>f</w:t>
      </w:r>
      <w:r>
        <w:t xml:space="preserve"> </w:t>
      </w:r>
      <w:r w:rsidR="00DC3AF4">
        <w:t>d’appel de la fonction de</w:t>
      </w:r>
      <w:r w:rsidR="003E6378">
        <w:t xml:space="preserve"> chaque constructeur </w:t>
      </w:r>
      <w:r>
        <w:t>afin de récupérer l’</w:t>
      </w:r>
      <w:proofErr w:type="spellStart"/>
      <w:r>
        <w:t>uptime</w:t>
      </w:r>
      <w:proofErr w:type="spellEnd"/>
      <w:r w:rsidR="003E6378">
        <w:t xml:space="preserve"> de l’équipement.</w:t>
      </w:r>
    </w:p>
    <w:p w14:paraId="593707AF" w14:textId="019D558B" w:rsidR="003E6378" w:rsidRDefault="003E6378" w:rsidP="00F07E4A">
      <w:r>
        <w:t xml:space="preserve">Et on recommence à traverser </w:t>
      </w:r>
      <w:r w:rsidR="002E07F5">
        <w:t>ces</w:t>
      </w:r>
      <w:r>
        <w:t xml:space="preserve"> forêt</w:t>
      </w:r>
      <w:r w:rsidR="002E07F5">
        <w:t>s</w:t>
      </w:r>
      <w:r>
        <w:t xml:space="preserve"> </w:t>
      </w:r>
      <w:r w:rsidR="00826187">
        <w:t xml:space="preserve">pour l’équipement suivant, </w:t>
      </w:r>
      <w:r>
        <w:t xml:space="preserve">pour arriver jusqu’à la fin du script qui aura pris environ sept heures de marche dans ces </w:t>
      </w:r>
      <w:r w:rsidRPr="00A80267">
        <w:rPr>
          <w:i/>
          <w:iCs/>
        </w:rPr>
        <w:t xml:space="preserve">forêts </w:t>
      </w:r>
      <w:r w:rsidR="00A80267" w:rsidRPr="00A80267">
        <w:rPr>
          <w:i/>
          <w:iCs/>
        </w:rPr>
        <w:t>d’If</w:t>
      </w:r>
      <w:r w:rsidR="00A80267">
        <w:t xml:space="preserve"> </w:t>
      </w:r>
      <w:r w:rsidR="00984C43" w:rsidRPr="00984C43">
        <w:rPr>
          <w:rStyle w:val="Appelnotedebasdep"/>
          <w:color w:val="FF0000"/>
        </w:rPr>
        <w:footnoteReference w:id="2"/>
      </w:r>
      <w:r>
        <w:t xml:space="preserve">. </w:t>
      </w:r>
    </w:p>
    <w:p w14:paraId="62B22E7A" w14:textId="77777777" w:rsidR="00C179D2" w:rsidRDefault="00C179D2" w:rsidP="00F07E4A"/>
    <w:p w14:paraId="4642B0CD" w14:textId="77777777" w:rsidR="001176CF" w:rsidRDefault="00A9672C" w:rsidP="00F07E4A">
      <w:r>
        <w:t>Maintenant que nous avons bien discut</w:t>
      </w:r>
      <w:r w:rsidR="00EF4172">
        <w:t>é</w:t>
      </w:r>
      <w:r>
        <w:t xml:space="preserve"> sur les connexions et les </w:t>
      </w:r>
      <w:r w:rsidRPr="00EF4172">
        <w:rPr>
          <w:i/>
          <w:iCs/>
        </w:rPr>
        <w:t>forêts d’If</w:t>
      </w:r>
      <w:r>
        <w:t>,</w:t>
      </w:r>
      <w:r w:rsidR="00A946E7">
        <w:t xml:space="preserve"> </w:t>
      </w:r>
      <w:r w:rsidR="001176CF">
        <w:t xml:space="preserve">revenons à notre arbre à nous, c’est-à-dire, à la solution apportée pour réduire le temps d’exécution de ce script. </w:t>
      </w:r>
    </w:p>
    <w:p w14:paraId="409B6A6E" w14:textId="66630334" w:rsidR="00D4368C" w:rsidRDefault="001176CF" w:rsidP="00F07E4A">
      <w:r>
        <w:t>U</w:t>
      </w:r>
      <w:r w:rsidR="00A946E7">
        <w:t>n hiver a passé et nous voilà au début de l’été. N</w:t>
      </w:r>
      <w:r w:rsidR="00A9672C">
        <w:t>otre arbre qui n’</w:t>
      </w:r>
      <w:r w:rsidR="00A946E7">
        <w:t>était</w:t>
      </w:r>
      <w:r w:rsidR="00A9672C">
        <w:t xml:space="preserve"> qu’un tronc,</w:t>
      </w:r>
      <w:r w:rsidR="00D257C9">
        <w:t xml:space="preserve"> c’est-</w:t>
      </w:r>
      <w:r w:rsidR="00A15158">
        <w:t xml:space="preserve">à-dire qu’il a </w:t>
      </w:r>
      <w:r w:rsidR="009C6504">
        <w:t>seulement</w:t>
      </w:r>
      <w:r w:rsidR="00A15158">
        <w:t xml:space="preserve"> la queue ‘</w:t>
      </w:r>
      <w:r w:rsidR="00A15158" w:rsidRPr="00A15158">
        <w:rPr>
          <w:color w:val="00B0F0"/>
        </w:rPr>
        <w:t>$</w:t>
      </w:r>
      <w:proofErr w:type="spellStart"/>
      <w:r w:rsidR="00A15158" w:rsidRPr="00A15158">
        <w:rPr>
          <w:color w:val="00B0F0"/>
        </w:rPr>
        <w:t>keys_device</w:t>
      </w:r>
      <w:proofErr w:type="spellEnd"/>
      <w:r w:rsidR="00A15158" w:rsidRPr="00A15158">
        <w:rPr>
          <w:b/>
          <w:bCs/>
          <w:color w:val="00B0F0"/>
        </w:rPr>
        <w:t xml:space="preserve"> </w:t>
      </w:r>
      <w:r w:rsidR="00A15158" w:rsidRPr="00A15158">
        <w:rPr>
          <w:b/>
          <w:bCs/>
        </w:rPr>
        <w:t>-&gt;</w:t>
      </w:r>
      <w:proofErr w:type="spellStart"/>
      <w:r w:rsidR="00A15158" w:rsidRPr="00A15158">
        <w:rPr>
          <w:b/>
          <w:bCs/>
        </w:rPr>
        <w:t>enqueue</w:t>
      </w:r>
      <w:proofErr w:type="spellEnd"/>
      <w:r w:rsidR="00A15158" w:rsidRPr="00A15158">
        <w:rPr>
          <w:b/>
          <w:bCs/>
        </w:rPr>
        <w:t>(</w:t>
      </w:r>
      <w:r w:rsidR="00A15158" w:rsidRPr="00953C55">
        <w:rPr>
          <w:b/>
          <w:bCs/>
          <w:color w:val="FFC000"/>
        </w:rPr>
        <w:t>keys</w:t>
      </w:r>
      <w:r w:rsidR="00A15158" w:rsidRPr="00A15158">
        <w:rPr>
          <w:b/>
          <w:bCs/>
        </w:rPr>
        <w:t>(</w:t>
      </w:r>
      <w:r w:rsidR="00A15158" w:rsidRPr="0098653D">
        <w:rPr>
          <w:color w:val="00B0F0"/>
        </w:rPr>
        <w:t>%</w:t>
      </w:r>
      <w:proofErr w:type="spellStart"/>
      <w:r w:rsidR="00A15158" w:rsidRPr="0098653D">
        <w:rPr>
          <w:color w:val="00B0F0"/>
        </w:rPr>
        <w:t>hash_devices</w:t>
      </w:r>
      <w:proofErr w:type="spellEnd"/>
      <w:r w:rsidR="00A15158" w:rsidRPr="00A15158">
        <w:rPr>
          <w:b/>
          <w:bCs/>
        </w:rPr>
        <w:t>))</w:t>
      </w:r>
      <w:r w:rsidR="00A15158">
        <w:t>’ pour grandir, et il</w:t>
      </w:r>
      <w:r w:rsidR="00A9672C">
        <w:t xml:space="preserve"> commence à faire </w:t>
      </w:r>
      <w:r w:rsidR="00573048">
        <w:t>sortir ses premiers rameaux</w:t>
      </w:r>
      <w:r w:rsidR="00A15158">
        <w:t xml:space="preserve"> sur ce tronc</w:t>
      </w:r>
      <w:r w:rsidR="00573048">
        <w:t xml:space="preserve"> </w:t>
      </w:r>
      <w:r w:rsidR="00A946E7">
        <w:t>:</w:t>
      </w:r>
    </w:p>
    <w:p w14:paraId="039C24D9" w14:textId="413CFB9A" w:rsidR="002A0DBA" w:rsidRDefault="002A0DBA" w:rsidP="00F07E4A">
      <w:r w:rsidRPr="002A0DBA">
        <w:rPr>
          <w:noProof/>
          <w:lang w:eastAsia="fr-FR"/>
        </w:rPr>
        <w:drawing>
          <wp:inline distT="0" distB="0" distL="0" distR="0" wp14:anchorId="5B8D1E48" wp14:editId="0E228D1A">
            <wp:extent cx="4928260" cy="1321297"/>
            <wp:effectExtent l="0" t="0" r="5715" b="0"/>
            <wp:docPr id="1123229106" name="Image 112322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5274" cy="1333902"/>
                    </a:xfrm>
                    <a:prstGeom prst="rect">
                      <a:avLst/>
                    </a:prstGeom>
                  </pic:spPr>
                </pic:pic>
              </a:graphicData>
            </a:graphic>
          </wp:inline>
        </w:drawing>
      </w:r>
    </w:p>
    <w:p w14:paraId="04A07AF7" w14:textId="70B8ADEF" w:rsidR="000531EF" w:rsidRDefault="008D3F41" w:rsidP="00F07E4A">
      <w:r>
        <w:lastRenderedPageBreak/>
        <w:t xml:space="preserve">Nous avons </w:t>
      </w:r>
      <w:r w:rsidR="00532D2B">
        <w:t>donc cinq nouveaux rameaux</w:t>
      </w:r>
      <w:r>
        <w:t xml:space="preserve"> à notre arbre. </w:t>
      </w:r>
      <w:r w:rsidR="000531EF">
        <w:t xml:space="preserve">Ce sont des queues, soit des </w:t>
      </w:r>
      <w:r w:rsidR="004D1122">
        <w:t>‘</w:t>
      </w:r>
      <w:r w:rsidR="000531EF">
        <w:t>compartiments</w:t>
      </w:r>
      <w:r w:rsidR="004D1122">
        <w:t>’</w:t>
      </w:r>
      <w:r w:rsidR="000531EF">
        <w:t xml:space="preserve"> </w:t>
      </w:r>
      <w:r w:rsidR="004D1122">
        <w:t>en parallèles l’un de l’autre, un peu comme les branches d’un arbre</w:t>
      </w:r>
      <w:r w:rsidR="004C1854">
        <w:t xml:space="preserve">, que l’on créer pour stocker en parallèles les informations </w:t>
      </w:r>
      <w:r w:rsidR="003850C4">
        <w:t>des équipements</w:t>
      </w:r>
      <w:r w:rsidR="004C1854">
        <w:t>, de type ‘</w:t>
      </w:r>
      <w:r w:rsidR="004C1854" w:rsidRPr="004D5DDB">
        <w:rPr>
          <w:color w:val="C45911" w:themeColor="accent2" w:themeShade="BF"/>
        </w:rPr>
        <w:t>string</w:t>
      </w:r>
      <w:r w:rsidR="004C1854">
        <w:t>’, nécessaire pour récupérer l’</w:t>
      </w:r>
      <w:proofErr w:type="spellStart"/>
      <w:r w:rsidR="004C1854">
        <w:t>uptime</w:t>
      </w:r>
      <w:proofErr w:type="spellEnd"/>
      <w:r w:rsidR="004C1854">
        <w:t xml:space="preserve">. </w:t>
      </w:r>
    </w:p>
    <w:p w14:paraId="3CB9AAE8" w14:textId="7C8F9777" w:rsidR="007355F4" w:rsidRDefault="00D94736" w:rsidP="00F07E4A">
      <w:r>
        <w:t>Voyons comment on remplit ces queues</w:t>
      </w:r>
      <w:r w:rsidR="00532D2B">
        <w:t xml:space="preserve"> à l’aide des threads</w:t>
      </w:r>
      <w:r>
        <w:t xml:space="preserve">. </w:t>
      </w:r>
    </w:p>
    <w:p w14:paraId="51ED8D70" w14:textId="03542895" w:rsidR="00684680" w:rsidRDefault="00684680" w:rsidP="00684680">
      <w:r>
        <w:t>Durant l’été</w:t>
      </w:r>
      <w:r w:rsidR="00535523">
        <w:t xml:space="preserve"> et l’automne, ces </w:t>
      </w:r>
      <w:r>
        <w:t>cinq premiers rameaux se sont enrichis par la lumière</w:t>
      </w:r>
      <w:r w:rsidR="00A2771E">
        <w:t>, l’eau</w:t>
      </w:r>
      <w:r>
        <w:t xml:space="preserve"> et le terreau fertile de la bibliothèque </w:t>
      </w:r>
      <w:hyperlink r:id="rId72" w:history="1">
        <w:r w:rsidRPr="00E6213A">
          <w:rPr>
            <w:rStyle w:val="Lienhypertexte"/>
          </w:rPr>
          <w:t>threads</w:t>
        </w:r>
      </w:hyperlink>
      <w:r w:rsidR="00757B4D">
        <w:t xml:space="preserve"> et </w:t>
      </w:r>
      <w:hyperlink r:id="rId73" w:history="1">
        <w:r w:rsidR="00757B4D" w:rsidRPr="000A0452">
          <w:rPr>
            <w:rStyle w:val="Lienhypertexte"/>
          </w:rPr>
          <w:t>Threads :</w:t>
        </w:r>
        <w:proofErr w:type="gramStart"/>
        <w:r w:rsidR="00757B4D" w:rsidRPr="000A0452">
          <w:rPr>
            <w:rStyle w:val="Lienhypertexte"/>
          </w:rPr>
          <w:t>:Queue</w:t>
        </w:r>
        <w:proofErr w:type="gramEnd"/>
      </w:hyperlink>
      <w:r w:rsidR="00757B4D">
        <w:t>.</w:t>
      </w:r>
    </w:p>
    <w:p w14:paraId="2157D469" w14:textId="3AA59698" w:rsidR="00684680" w:rsidRDefault="00684680" w:rsidP="00684680">
      <w:r>
        <w:t>Nous avons pour cela cré</w:t>
      </w:r>
      <w:r w:rsidR="001C3F7B">
        <w:t>é</w:t>
      </w:r>
      <w:r>
        <w:t xml:space="preserve"> une </w:t>
      </w:r>
      <w:r w:rsidR="005C079B">
        <w:t>fonction ‘</w:t>
      </w:r>
      <w:r w:rsidR="005C079B" w:rsidRPr="00953C55">
        <w:rPr>
          <w:b/>
          <w:bCs/>
          <w:color w:val="FFC000"/>
        </w:rPr>
        <w:t xml:space="preserve"> </w:t>
      </w:r>
      <w:proofErr w:type="spellStart"/>
      <w:r w:rsidR="005C079B" w:rsidRPr="00953C55">
        <w:rPr>
          <w:b/>
          <w:bCs/>
          <w:color w:val="FFC000"/>
        </w:rPr>
        <w:t>stock_queue</w:t>
      </w:r>
      <w:proofErr w:type="spellEnd"/>
      <w:r w:rsidR="005C079B" w:rsidRPr="00953C55">
        <w:rPr>
          <w:color w:val="FFC000"/>
        </w:rPr>
        <w:t xml:space="preserve"> </w:t>
      </w:r>
      <w:r w:rsidR="005C079B">
        <w:t xml:space="preserve">‘ que l’on </w:t>
      </w:r>
      <w:r w:rsidR="00281D81">
        <w:t>thread</w:t>
      </w:r>
      <w:r w:rsidR="005C079B">
        <w:t xml:space="preserve"> par </w:t>
      </w:r>
      <w:r w:rsidR="00E6213A">
        <w:t>la suite</w:t>
      </w:r>
      <w:r w:rsidR="005C079B">
        <w:t> :</w:t>
      </w:r>
    </w:p>
    <w:p w14:paraId="417C8800" w14:textId="77777777" w:rsidR="00684680" w:rsidRDefault="00684680" w:rsidP="00684680">
      <w:pPr>
        <w:jc w:val="center"/>
      </w:pPr>
      <w:r w:rsidRPr="003433B0">
        <w:rPr>
          <w:noProof/>
          <w:lang w:eastAsia="fr-FR"/>
        </w:rPr>
        <w:drawing>
          <wp:inline distT="0" distB="0" distL="0" distR="0" wp14:anchorId="617A4941" wp14:editId="2B5939FA">
            <wp:extent cx="4706367" cy="2006930"/>
            <wp:effectExtent l="0" t="0" r="0" b="0"/>
            <wp:docPr id="1123229115" name="Image 112322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4072" cy="2040065"/>
                    </a:xfrm>
                    <a:prstGeom prst="rect">
                      <a:avLst/>
                    </a:prstGeom>
                  </pic:spPr>
                </pic:pic>
              </a:graphicData>
            </a:graphic>
          </wp:inline>
        </w:drawing>
      </w:r>
    </w:p>
    <w:p w14:paraId="2E6989AD" w14:textId="003C0427" w:rsidR="009570BB" w:rsidRDefault="009570BB" w:rsidP="00684680">
      <w:pPr>
        <w:jc w:val="center"/>
      </w:pPr>
      <w:r w:rsidRPr="009570BB">
        <w:rPr>
          <w:noProof/>
          <w:lang w:eastAsia="fr-FR"/>
        </w:rPr>
        <w:drawing>
          <wp:inline distT="0" distB="0" distL="0" distR="0" wp14:anchorId="1977F3CF" wp14:editId="29D1030D">
            <wp:extent cx="4763165" cy="619211"/>
            <wp:effectExtent l="0" t="0" r="0" b="9525"/>
            <wp:docPr id="1123229117" name="Image 112322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5" cy="619211"/>
                    </a:xfrm>
                    <a:prstGeom prst="rect">
                      <a:avLst/>
                    </a:prstGeom>
                  </pic:spPr>
                </pic:pic>
              </a:graphicData>
            </a:graphic>
          </wp:inline>
        </w:drawing>
      </w:r>
    </w:p>
    <w:p w14:paraId="65C27CFF" w14:textId="7960C67D" w:rsidR="00535523" w:rsidRDefault="00A2771E" w:rsidP="00765F02">
      <w:pPr>
        <w:spacing w:after="0"/>
      </w:pPr>
      <w:r>
        <w:t>On reconnaît ici l’enrichissement de nos cinq rameaux</w:t>
      </w:r>
      <w:r w:rsidR="00765F02">
        <w:t xml:space="preserve"> : </w:t>
      </w:r>
    </w:p>
    <w:p w14:paraId="7D342F0A" w14:textId="31E4A105" w:rsidR="009570BB" w:rsidRDefault="00D729DF" w:rsidP="009570BB">
      <w:pPr>
        <w:pStyle w:val="Paragraphedeliste"/>
        <w:numPr>
          <w:ilvl w:val="0"/>
          <w:numId w:val="47"/>
        </w:numPr>
        <w:spacing w:after="0"/>
      </w:pPr>
      <w:r w:rsidRPr="006F5369">
        <w:rPr>
          <w:color w:val="00B0F0"/>
        </w:rPr>
        <w:t>$</w:t>
      </w:r>
      <w:proofErr w:type="spellStart"/>
      <w:r w:rsidRPr="006F5369">
        <w:rPr>
          <w:color w:val="00B0F0"/>
        </w:rPr>
        <w:t>hash_ref</w:t>
      </w:r>
      <w:proofErr w:type="spellEnd"/>
      <w:r w:rsidRPr="006F5369">
        <w:rPr>
          <w:color w:val="00B0F0"/>
        </w:rPr>
        <w:t> </w:t>
      </w:r>
      <w:r>
        <w:t>:= fait appel à la référence '</w:t>
      </w:r>
      <w:r w:rsidR="006F5369">
        <w:t xml:space="preserve"> </w:t>
      </w:r>
      <w:r w:rsidRPr="006F5369">
        <w:rPr>
          <w:b/>
          <w:bCs/>
        </w:rPr>
        <w:t>\</w:t>
      </w:r>
      <w:r w:rsidRPr="006F5369">
        <w:rPr>
          <w:color w:val="00B0F0"/>
        </w:rPr>
        <w:t>%</w:t>
      </w:r>
      <w:proofErr w:type="spellStart"/>
      <w:r w:rsidRPr="006F5369">
        <w:rPr>
          <w:color w:val="00B0F0"/>
        </w:rPr>
        <w:t>hash_devices</w:t>
      </w:r>
      <w:proofErr w:type="spellEnd"/>
      <w:r w:rsidR="006F5369" w:rsidRPr="006F5369">
        <w:rPr>
          <w:color w:val="00B0F0"/>
        </w:rPr>
        <w:t xml:space="preserve"> </w:t>
      </w:r>
      <w:r>
        <w:t xml:space="preserve">’ créer </w:t>
      </w:r>
      <w:r w:rsidR="004C1854">
        <w:t xml:space="preserve">précédemment (partie </w:t>
      </w:r>
      <w:hyperlink w:anchor="_b.__" w:history="1">
        <w:proofErr w:type="spellStart"/>
        <w:r w:rsidR="004C1854" w:rsidRPr="00DE65B5">
          <w:rPr>
            <w:rStyle w:val="Lienhypertexte"/>
          </w:rPr>
          <w:t>IV.</w:t>
        </w:r>
        <w:r w:rsidR="00DE65B5" w:rsidRPr="00DE65B5">
          <w:rPr>
            <w:rStyle w:val="Lienhypertexte"/>
          </w:rPr>
          <w:t>b</w:t>
        </w:r>
        <w:proofErr w:type="spellEnd"/>
        <w:r w:rsidR="00DE65B5" w:rsidRPr="00DE65B5">
          <w:rPr>
            <w:rStyle w:val="Lienhypertexte"/>
          </w:rPr>
          <w:t>.</w:t>
        </w:r>
      </w:hyperlink>
      <w:r w:rsidR="00DE65B5">
        <w:t xml:space="preserve"> - 2) )</w:t>
      </w:r>
      <w:r w:rsidR="002F4114">
        <w:t>. On peut ainsi traiter</w:t>
      </w:r>
      <w:r w:rsidR="00EC0D8C">
        <w:t xml:space="preserve"> le hash comme un hash usuel à quelque exception :</w:t>
      </w:r>
    </w:p>
    <w:p w14:paraId="478F543B" w14:textId="7B4C0719" w:rsidR="00632B82" w:rsidRDefault="00632B82" w:rsidP="00632B82">
      <w:pPr>
        <w:pStyle w:val="Paragraphedeliste"/>
        <w:numPr>
          <w:ilvl w:val="1"/>
          <w:numId w:val="47"/>
        </w:numPr>
        <w:spacing w:after="0"/>
      </w:pPr>
      <w:r w:rsidRPr="006F5369">
        <w:t xml:space="preserve">Pour appel au même fonctionnalité qu’un </w:t>
      </w:r>
      <w:r w:rsidRPr="006F5369">
        <w:rPr>
          <w:i/>
          <w:iCs/>
        </w:rPr>
        <w:t>hash</w:t>
      </w:r>
      <w:r w:rsidRPr="006F5369">
        <w:t xml:space="preserve">, il faut </w:t>
      </w:r>
      <w:r w:rsidR="006F5369" w:rsidRPr="006F5369">
        <w:t>annoter</w:t>
      </w:r>
      <w:r w:rsidRPr="006F5369">
        <w:t xml:space="preserve"> ‘</w:t>
      </w:r>
      <w:r w:rsidR="006F5369">
        <w:t xml:space="preserve"> </w:t>
      </w:r>
      <w:r w:rsidRPr="006F5369">
        <w:rPr>
          <w:color w:val="00B0F0"/>
        </w:rPr>
        <w:t>%</w:t>
      </w:r>
      <w:r w:rsidR="00AA280C" w:rsidRPr="006F5369">
        <w:rPr>
          <w:color w:val="00B0F0"/>
        </w:rPr>
        <w:t>$</w:t>
      </w:r>
      <w:proofErr w:type="spellStart"/>
      <w:r w:rsidR="00AA280C" w:rsidRPr="006F5369">
        <w:rPr>
          <w:color w:val="00B0F0"/>
        </w:rPr>
        <w:t>hash_ref</w:t>
      </w:r>
      <w:proofErr w:type="spellEnd"/>
      <w:r w:rsidR="006F5369" w:rsidRPr="006F5369">
        <w:rPr>
          <w:color w:val="00B0F0"/>
        </w:rPr>
        <w:t xml:space="preserve"> </w:t>
      </w:r>
      <w:r w:rsidR="00AA280C" w:rsidRPr="006F5369">
        <w:t>’</w:t>
      </w:r>
      <w:r w:rsidR="00AA280C">
        <w:t xml:space="preserve"> : cela indique au compilateur que l’on </w:t>
      </w:r>
      <w:r w:rsidR="006F5369">
        <w:t>travaille</w:t>
      </w:r>
      <w:r w:rsidR="00AA280C">
        <w:t xml:space="preserve"> sur un </w:t>
      </w:r>
      <w:r w:rsidR="00AA280C" w:rsidRPr="006F5369">
        <w:rPr>
          <w:i/>
          <w:iCs/>
        </w:rPr>
        <w:t>hash</w:t>
      </w:r>
      <w:r w:rsidR="00AA280C">
        <w:t>.</w:t>
      </w:r>
    </w:p>
    <w:p w14:paraId="79DD6086" w14:textId="14C1F1E4" w:rsidR="00EC0D8C" w:rsidRDefault="00AA280C" w:rsidP="00EC0D8C">
      <w:pPr>
        <w:pStyle w:val="Paragraphedeliste"/>
        <w:numPr>
          <w:ilvl w:val="1"/>
          <w:numId w:val="47"/>
        </w:numPr>
        <w:spacing w:after="0"/>
      </w:pPr>
      <w:r w:rsidRPr="006F5369">
        <w:t xml:space="preserve">Pour </w:t>
      </w:r>
      <w:r w:rsidR="006F5369" w:rsidRPr="006F5369">
        <w:t>récupérer</w:t>
      </w:r>
      <w:r w:rsidRPr="006F5369">
        <w:t xml:space="preserve"> l’information dans le </w:t>
      </w:r>
      <w:r w:rsidRPr="006F5369">
        <w:rPr>
          <w:i/>
          <w:iCs/>
        </w:rPr>
        <w:t>hash</w:t>
      </w:r>
      <w:r w:rsidRPr="006F5369">
        <w:t> : i</w:t>
      </w:r>
      <w:r w:rsidR="00EC0D8C" w:rsidRPr="006F5369">
        <w:t xml:space="preserve">l faut </w:t>
      </w:r>
      <w:r w:rsidR="006F5369" w:rsidRPr="006F5369">
        <w:t>pointer</w:t>
      </w:r>
      <w:r w:rsidR="00EC0D8C" w:rsidRPr="006F5369">
        <w:t xml:space="preserve"> </w:t>
      </w:r>
      <w:r w:rsidR="006F5369" w:rsidRPr="006F5369">
        <w:t>la clé cherchée</w:t>
      </w:r>
      <w:r w:rsidR="00EC0D8C" w:rsidRPr="006F5369">
        <w:t xml:space="preserve"> dans le </w:t>
      </w:r>
      <w:r w:rsidR="00EC0D8C" w:rsidRPr="006F5369">
        <w:rPr>
          <w:i/>
          <w:iCs/>
        </w:rPr>
        <w:t>hash</w:t>
      </w:r>
      <w:r w:rsidR="00EC0D8C" w:rsidRPr="006F5369">
        <w:t xml:space="preserve"> par </w:t>
      </w:r>
      <w:r w:rsidR="006F5369" w:rsidRPr="006F5369">
        <w:t>‘</w:t>
      </w:r>
      <w:r w:rsidR="006F5369" w:rsidRPr="006F5369">
        <w:rPr>
          <w:color w:val="00B0F0"/>
        </w:rPr>
        <w:t>$</w:t>
      </w:r>
      <w:proofErr w:type="spellStart"/>
      <w:r w:rsidR="006F5369" w:rsidRPr="006F5369">
        <w:rPr>
          <w:color w:val="00B0F0"/>
        </w:rPr>
        <w:t>hash_ref</w:t>
      </w:r>
      <w:proofErr w:type="spellEnd"/>
      <w:r w:rsidR="006F5369" w:rsidRPr="006F5369">
        <w:rPr>
          <w:color w:val="00B0F0"/>
        </w:rPr>
        <w:t xml:space="preserve">  </w:t>
      </w:r>
      <w:r w:rsidR="00EC0D8C" w:rsidRPr="009305ED">
        <w:rPr>
          <w:b/>
          <w:bCs/>
        </w:rPr>
        <w:t>-&gt; {</w:t>
      </w:r>
      <w:r w:rsidR="00EC0D8C" w:rsidRPr="006F5369">
        <w:rPr>
          <w:color w:val="00B0F0"/>
        </w:rPr>
        <w:t>$</w:t>
      </w:r>
      <w:proofErr w:type="spellStart"/>
      <w:r w:rsidR="00EC0D8C" w:rsidRPr="006F5369">
        <w:rPr>
          <w:color w:val="00B0F0"/>
        </w:rPr>
        <w:t>dev</w:t>
      </w:r>
      <w:proofErr w:type="spellEnd"/>
      <w:r w:rsidR="00EC0D8C" w:rsidRPr="009305ED">
        <w:rPr>
          <w:b/>
          <w:bCs/>
        </w:rPr>
        <w:t>}</w:t>
      </w:r>
      <w:r w:rsidR="006F5369">
        <w:t xml:space="preserve"> </w:t>
      </w:r>
      <w:r w:rsidR="00632B82">
        <w:t xml:space="preserve">’ où </w:t>
      </w:r>
      <w:r w:rsidR="00632B82" w:rsidRPr="006F5369">
        <w:rPr>
          <w:color w:val="00B0F0"/>
        </w:rPr>
        <w:t>$</w:t>
      </w:r>
      <w:proofErr w:type="spellStart"/>
      <w:r w:rsidR="00632B82" w:rsidRPr="006F5369">
        <w:rPr>
          <w:color w:val="00B0F0"/>
        </w:rPr>
        <w:t>dev</w:t>
      </w:r>
      <w:proofErr w:type="spellEnd"/>
      <w:r w:rsidR="00632B82">
        <w:t>, appartie</w:t>
      </w:r>
      <w:r w:rsidR="00C01F11">
        <w:t>nt la liste ‘</w:t>
      </w:r>
      <w:r w:rsidR="006F5369">
        <w:t xml:space="preserve"> </w:t>
      </w:r>
      <w:proofErr w:type="gramStart"/>
      <w:r w:rsidR="00C01F11" w:rsidRPr="00953C55">
        <w:rPr>
          <w:b/>
          <w:bCs/>
          <w:color w:val="FFC000"/>
        </w:rPr>
        <w:t>keys</w:t>
      </w:r>
      <w:r w:rsidR="00C01F11">
        <w:t>(</w:t>
      </w:r>
      <w:proofErr w:type="gramEnd"/>
      <w:r w:rsidR="00C01F11" w:rsidRPr="006F5369">
        <w:rPr>
          <w:color w:val="00B0F0"/>
        </w:rPr>
        <w:t>%$</w:t>
      </w:r>
      <w:proofErr w:type="spellStart"/>
      <w:r w:rsidR="00C01F11" w:rsidRPr="006F5369">
        <w:rPr>
          <w:color w:val="00B0F0"/>
        </w:rPr>
        <w:t>hash_ref</w:t>
      </w:r>
      <w:proofErr w:type="spellEnd"/>
      <w:r w:rsidR="00C01F11">
        <w:t>)’</w:t>
      </w:r>
    </w:p>
    <w:p w14:paraId="4BE067FC" w14:textId="16FD92F2" w:rsidR="00C01F11" w:rsidRDefault="00C01F11" w:rsidP="00EC0D8C">
      <w:pPr>
        <w:pStyle w:val="Paragraphedeliste"/>
        <w:numPr>
          <w:ilvl w:val="1"/>
          <w:numId w:val="47"/>
        </w:numPr>
        <w:spacing w:after="0"/>
      </w:pPr>
      <w:r w:rsidRPr="006F5369">
        <w:t xml:space="preserve">Dans notre cas particulier, le </w:t>
      </w:r>
      <w:r w:rsidRPr="009305ED">
        <w:rPr>
          <w:color w:val="00B0F0"/>
        </w:rPr>
        <w:t>$</w:t>
      </w:r>
      <w:proofErr w:type="spellStart"/>
      <w:r w:rsidRPr="009305ED">
        <w:rPr>
          <w:color w:val="00B0F0"/>
        </w:rPr>
        <w:t>hash_ref</w:t>
      </w:r>
      <w:proofErr w:type="spellEnd"/>
      <w:r w:rsidRPr="009305ED">
        <w:rPr>
          <w:color w:val="00B0F0"/>
        </w:rPr>
        <w:t xml:space="preserve"> </w:t>
      </w:r>
      <w:r w:rsidRPr="006F5369">
        <w:t xml:space="preserve">est la référence d’un hash de hash. </w:t>
      </w:r>
      <w:r>
        <w:t xml:space="preserve">Pour récupérer l’information sur </w:t>
      </w:r>
      <w:r w:rsidR="009305ED">
        <w:t>les clés</w:t>
      </w:r>
      <w:r>
        <w:t xml:space="preserve"> du second hash, qui recèles les informations d’un équipement,</w:t>
      </w:r>
      <w:r w:rsidR="006212BA">
        <w:t xml:space="preserve"> il faut aussi </w:t>
      </w:r>
      <w:r w:rsidR="00281D81">
        <w:t>pointer</w:t>
      </w:r>
      <w:r w:rsidR="006212BA">
        <w:t xml:space="preserve"> la clé dans le format type donnée lors de la création du hash qui suit le format type de la fonction ‘ </w:t>
      </w:r>
      <w:proofErr w:type="spellStart"/>
      <w:r w:rsidR="006212BA" w:rsidRPr="2094D28D">
        <w:rPr>
          <w:b/>
          <w:color w:val="FFC000" w:themeColor="accent4"/>
        </w:rPr>
        <w:t>get_device</w:t>
      </w:r>
      <w:r w:rsidR="00797446" w:rsidRPr="2094D28D">
        <w:rPr>
          <w:b/>
          <w:color w:val="FFC000" w:themeColor="accent4"/>
        </w:rPr>
        <w:t>s</w:t>
      </w:r>
      <w:r w:rsidR="006212BA" w:rsidRPr="2094D28D">
        <w:rPr>
          <w:b/>
          <w:color w:val="FFC000" w:themeColor="accent4"/>
        </w:rPr>
        <w:t>_info</w:t>
      </w:r>
      <w:proofErr w:type="spellEnd"/>
      <w:r w:rsidR="00281D81" w:rsidRPr="00281D81">
        <w:rPr>
          <w:color w:val="ED7D31" w:themeColor="accent2"/>
        </w:rPr>
        <w:t xml:space="preserve"> </w:t>
      </w:r>
      <w:r w:rsidR="00281D81">
        <w:t>‘</w:t>
      </w:r>
      <w:r w:rsidR="006F5369">
        <w:t xml:space="preserve"> que nous avons </w:t>
      </w:r>
      <w:ins w:id="205" w:author="BAUDIN Alize" w:date="2023-06-22T12:15:00Z">
        <w:r w:rsidR="0C2E085D">
          <w:t>vue</w:t>
        </w:r>
      </w:ins>
      <w:r w:rsidR="006F5369">
        <w:t xml:space="preserve"> plus haut (partie </w:t>
      </w:r>
      <w:hyperlink w:anchor="_b.__">
        <w:proofErr w:type="spellStart"/>
        <w:r w:rsidR="392CFABC" w:rsidRPr="2094D28D">
          <w:rPr>
            <w:rStyle w:val="Lienhypertexte"/>
          </w:rPr>
          <w:t>IV.b</w:t>
        </w:r>
        <w:proofErr w:type="spellEnd"/>
        <w:r w:rsidR="392CFABC" w:rsidRPr="2094D28D">
          <w:rPr>
            <w:rStyle w:val="Lienhypertexte"/>
          </w:rPr>
          <w:t>.</w:t>
        </w:r>
      </w:hyperlink>
      <w:r w:rsidR="006F5369">
        <w:t xml:space="preserve"> - 2)).</w:t>
      </w:r>
    </w:p>
    <w:p w14:paraId="2351EC79" w14:textId="4B257849" w:rsidR="00765F02" w:rsidRDefault="00765F02" w:rsidP="00765F02">
      <w:pPr>
        <w:pStyle w:val="Paragraphedeliste"/>
        <w:numPr>
          <w:ilvl w:val="0"/>
          <w:numId w:val="46"/>
        </w:numPr>
      </w:pPr>
      <w:r w:rsidRPr="009305ED">
        <w:rPr>
          <w:color w:val="00B0F0"/>
        </w:rPr>
        <w:t>$</w:t>
      </w:r>
      <w:proofErr w:type="spellStart"/>
      <w:r w:rsidRPr="009305ED">
        <w:rPr>
          <w:color w:val="00B0F0"/>
        </w:rPr>
        <w:t>queue_type</w:t>
      </w:r>
      <w:proofErr w:type="spellEnd"/>
      <w:r w:rsidRPr="009305ED">
        <w:rPr>
          <w:color w:val="00B0F0"/>
        </w:rPr>
        <w:t> </w:t>
      </w:r>
      <w:r>
        <w:t xml:space="preserve">: </w:t>
      </w:r>
      <w:r w:rsidR="0056097B">
        <w:t>fait</w:t>
      </w:r>
      <w:r w:rsidR="00255EC7">
        <w:t xml:space="preserve"> appel à </w:t>
      </w:r>
      <w:r w:rsidR="00255EC7" w:rsidRPr="009305ED">
        <w:rPr>
          <w:color w:val="00B0F0"/>
        </w:rPr>
        <w:t>$</w:t>
      </w:r>
      <w:proofErr w:type="spellStart"/>
      <w:r w:rsidR="00255EC7" w:rsidRPr="009305ED">
        <w:rPr>
          <w:color w:val="00B0F0"/>
        </w:rPr>
        <w:t>QueueType</w:t>
      </w:r>
      <w:proofErr w:type="spellEnd"/>
    </w:p>
    <w:p w14:paraId="56CA2E90" w14:textId="417EF2AC" w:rsidR="00255EC7" w:rsidRPr="00255EC7" w:rsidRDefault="00255EC7" w:rsidP="00765F02">
      <w:pPr>
        <w:pStyle w:val="Paragraphedeliste"/>
        <w:numPr>
          <w:ilvl w:val="0"/>
          <w:numId w:val="46"/>
        </w:numPr>
      </w:pPr>
      <w:r w:rsidRPr="009305ED">
        <w:rPr>
          <w:color w:val="00B0F0"/>
        </w:rPr>
        <w:t>$</w:t>
      </w:r>
      <w:proofErr w:type="spellStart"/>
      <w:r w:rsidRPr="009305ED">
        <w:rPr>
          <w:color w:val="00B0F0"/>
        </w:rPr>
        <w:t>queue_nom</w:t>
      </w:r>
      <w:proofErr w:type="spellEnd"/>
      <w:r w:rsidRPr="009305ED">
        <w:rPr>
          <w:color w:val="00B0F0"/>
        </w:rPr>
        <w:t> </w:t>
      </w:r>
      <w:r>
        <w:t>: fait</w:t>
      </w:r>
      <w:r w:rsidRPr="00255EC7">
        <w:t xml:space="preserve"> </w:t>
      </w:r>
      <w:r>
        <w:t xml:space="preserve">appel à </w:t>
      </w:r>
      <w:r w:rsidRPr="009305ED">
        <w:rPr>
          <w:color w:val="00B0F0"/>
        </w:rPr>
        <w:t>$</w:t>
      </w:r>
      <w:proofErr w:type="spellStart"/>
      <w:r w:rsidRPr="009305ED">
        <w:rPr>
          <w:color w:val="00B0F0"/>
        </w:rPr>
        <w:t>Queue</w:t>
      </w:r>
      <w:r w:rsidR="009305ED" w:rsidRPr="009305ED">
        <w:rPr>
          <w:color w:val="00B0F0"/>
        </w:rPr>
        <w:t>Name</w:t>
      </w:r>
      <w:proofErr w:type="spellEnd"/>
    </w:p>
    <w:p w14:paraId="036B6E7B" w14:textId="20CBC61B" w:rsidR="00255EC7" w:rsidRDefault="00255EC7" w:rsidP="00255EC7">
      <w:pPr>
        <w:pStyle w:val="Paragraphedeliste"/>
        <w:numPr>
          <w:ilvl w:val="0"/>
          <w:numId w:val="46"/>
        </w:numPr>
      </w:pPr>
      <w:r w:rsidRPr="009305ED">
        <w:rPr>
          <w:color w:val="00B0F0"/>
        </w:rPr>
        <w:t>$</w:t>
      </w:r>
      <w:proofErr w:type="spellStart"/>
      <w:r w:rsidRPr="009305ED">
        <w:rPr>
          <w:color w:val="00B0F0"/>
        </w:rPr>
        <w:t>queue_</w:t>
      </w:r>
      <w:r w:rsidR="00621A8E" w:rsidRPr="009305ED">
        <w:rPr>
          <w:color w:val="00B0F0"/>
        </w:rPr>
        <w:t>id</w:t>
      </w:r>
      <w:proofErr w:type="spellEnd"/>
      <w:r w:rsidR="009305ED" w:rsidRPr="009305ED">
        <w:rPr>
          <w:color w:val="00B0F0"/>
        </w:rPr>
        <w:t xml:space="preserve"> </w:t>
      </w:r>
      <w:r>
        <w:t xml:space="preserve">: fait appel à </w:t>
      </w:r>
      <w:r w:rsidRPr="009305ED">
        <w:rPr>
          <w:color w:val="00B0F0"/>
        </w:rPr>
        <w:t>$</w:t>
      </w:r>
      <w:proofErr w:type="spellStart"/>
      <w:r w:rsidRPr="009305ED">
        <w:rPr>
          <w:color w:val="00B0F0"/>
        </w:rPr>
        <w:t>Queue</w:t>
      </w:r>
      <w:r w:rsidR="00621A8E" w:rsidRPr="009305ED">
        <w:rPr>
          <w:color w:val="00B0F0"/>
        </w:rPr>
        <w:t>EqptId</w:t>
      </w:r>
      <w:proofErr w:type="spellEnd"/>
    </w:p>
    <w:p w14:paraId="4B7A22A6" w14:textId="0B888ECF" w:rsidR="00255EC7" w:rsidRDefault="00255EC7" w:rsidP="00255EC7">
      <w:pPr>
        <w:pStyle w:val="Paragraphedeliste"/>
        <w:numPr>
          <w:ilvl w:val="0"/>
          <w:numId w:val="46"/>
        </w:numPr>
      </w:pPr>
      <w:r w:rsidRPr="009305ED">
        <w:rPr>
          <w:color w:val="00B0F0"/>
        </w:rPr>
        <w:t>$</w:t>
      </w:r>
      <w:proofErr w:type="spellStart"/>
      <w:r w:rsidRPr="009305ED">
        <w:rPr>
          <w:color w:val="00B0F0"/>
        </w:rPr>
        <w:t>queue_</w:t>
      </w:r>
      <w:r w:rsidR="00621A8E" w:rsidRPr="009305ED">
        <w:rPr>
          <w:color w:val="00B0F0"/>
        </w:rPr>
        <w:t>vendor</w:t>
      </w:r>
      <w:proofErr w:type="spellEnd"/>
      <w:r w:rsidRPr="009305ED">
        <w:rPr>
          <w:color w:val="00B0F0"/>
        </w:rPr>
        <w:t> </w:t>
      </w:r>
      <w:r>
        <w:t>: fait</w:t>
      </w:r>
      <w:r w:rsidRPr="00255EC7">
        <w:t xml:space="preserve"> </w:t>
      </w:r>
      <w:r>
        <w:t xml:space="preserve">appel à </w:t>
      </w:r>
      <w:r w:rsidRPr="009305ED">
        <w:rPr>
          <w:color w:val="00B0F0"/>
        </w:rPr>
        <w:t>$</w:t>
      </w:r>
      <w:proofErr w:type="spellStart"/>
      <w:r w:rsidRPr="009305ED">
        <w:rPr>
          <w:color w:val="00B0F0"/>
        </w:rPr>
        <w:t>Queue</w:t>
      </w:r>
      <w:r w:rsidR="00621A8E" w:rsidRPr="009305ED">
        <w:rPr>
          <w:color w:val="00B0F0"/>
        </w:rPr>
        <w:t>Vendor</w:t>
      </w:r>
      <w:proofErr w:type="spellEnd"/>
    </w:p>
    <w:p w14:paraId="38E34F71" w14:textId="5F56CCF8" w:rsidR="00255EC7" w:rsidRDefault="00621A8E" w:rsidP="00A544CE">
      <w:pPr>
        <w:pStyle w:val="Paragraphedeliste"/>
        <w:numPr>
          <w:ilvl w:val="0"/>
          <w:numId w:val="46"/>
        </w:numPr>
      </w:pPr>
      <w:r w:rsidRPr="009305ED">
        <w:rPr>
          <w:color w:val="00B0F0"/>
        </w:rPr>
        <w:t>$</w:t>
      </w:r>
      <w:proofErr w:type="spellStart"/>
      <w:r w:rsidRPr="009305ED">
        <w:rPr>
          <w:color w:val="00B0F0"/>
        </w:rPr>
        <w:t>queue_model</w:t>
      </w:r>
      <w:proofErr w:type="spellEnd"/>
      <w:r w:rsidRPr="009305ED">
        <w:rPr>
          <w:color w:val="00B0F0"/>
        </w:rPr>
        <w:t> </w:t>
      </w:r>
      <w:r>
        <w:t xml:space="preserve">: fait appel à </w:t>
      </w:r>
      <w:r w:rsidRPr="009305ED">
        <w:rPr>
          <w:color w:val="00B0F0"/>
        </w:rPr>
        <w:t>$</w:t>
      </w:r>
      <w:proofErr w:type="spellStart"/>
      <w:r w:rsidRPr="009305ED">
        <w:rPr>
          <w:color w:val="00B0F0"/>
        </w:rPr>
        <w:t>QueueModel</w:t>
      </w:r>
      <w:proofErr w:type="spellEnd"/>
    </w:p>
    <w:p w14:paraId="60DB237E" w14:textId="4E952707" w:rsidR="00684680" w:rsidRDefault="00E011CE" w:rsidP="00F07E4A">
      <w:r>
        <w:t xml:space="preserve">Nous voilà donc prêt pour </w:t>
      </w:r>
      <w:r w:rsidR="0036143E">
        <w:t>continuer l’étape suivante, mais comme dit l’adage « </w:t>
      </w:r>
      <w:r w:rsidR="0036143E" w:rsidRPr="0036143E">
        <w:rPr>
          <w:i/>
          <w:iCs/>
        </w:rPr>
        <w:t>patiente et longueur de temps font plus que force ni que rage</w:t>
      </w:r>
      <w:r w:rsidR="0036143E">
        <w:t xml:space="preserve"> » </w:t>
      </w:r>
      <w:r w:rsidR="00130F4D" w:rsidRPr="00984C43">
        <w:rPr>
          <w:rStyle w:val="Appelnotedebasdep"/>
          <w:color w:val="FF0000"/>
        </w:rPr>
        <w:footnoteReference w:id="3"/>
      </w:r>
      <w:r w:rsidR="00D13517">
        <w:t xml:space="preserve"> , </w:t>
      </w:r>
      <w:r w:rsidR="0036143E">
        <w:t>alors</w:t>
      </w:r>
      <w:r w:rsidR="00535523">
        <w:t xml:space="preserve"> laissons passer encore un hiver</w:t>
      </w:r>
      <w:r w:rsidR="0036143E">
        <w:t xml:space="preserve"> pour laisser la nature faire son œuvre !</w:t>
      </w:r>
    </w:p>
    <w:p w14:paraId="70C8AEBB" w14:textId="19658E42" w:rsidR="008D3F41" w:rsidRDefault="008D3F41" w:rsidP="00F07E4A">
      <w:r>
        <w:t>Nous voici maintenant</w:t>
      </w:r>
      <w:r w:rsidR="00BE59B9">
        <w:t xml:space="preserve"> à l’orée de l’été, et notre arbre à fait de nouve</w:t>
      </w:r>
      <w:r w:rsidR="007B00EF">
        <w:t>aux rameaux</w:t>
      </w:r>
      <w:r w:rsidR="001670B8">
        <w:t xml:space="preserve"> sur les anciens qui sont devenues </w:t>
      </w:r>
      <w:r w:rsidR="00AC6EC5">
        <w:t>d</w:t>
      </w:r>
      <w:r w:rsidR="001670B8">
        <w:t>es branches</w:t>
      </w:r>
      <w:r w:rsidR="007B00EF">
        <w:t xml:space="preserve"> </w:t>
      </w:r>
      <w:r w:rsidR="00BE59B9">
        <w:t xml:space="preserve">: </w:t>
      </w:r>
    </w:p>
    <w:p w14:paraId="258EFD7C" w14:textId="442F2C64" w:rsidR="00F81D47" w:rsidRDefault="00F81D47" w:rsidP="00F07E4A">
      <w:r w:rsidRPr="00F81D47">
        <w:rPr>
          <w:noProof/>
          <w:lang w:eastAsia="fr-FR"/>
        </w:rPr>
        <w:lastRenderedPageBreak/>
        <w:drawing>
          <wp:inline distT="0" distB="0" distL="0" distR="0" wp14:anchorId="60C6DF34" wp14:editId="4E63E5E7">
            <wp:extent cx="6477990" cy="902010"/>
            <wp:effectExtent l="0" t="0" r="0" b="0"/>
            <wp:docPr id="1123229112" name="Image 112322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811" b="7335"/>
                    <a:stretch/>
                  </pic:blipFill>
                  <pic:spPr bwMode="auto">
                    <a:xfrm>
                      <a:off x="0" y="0"/>
                      <a:ext cx="6506339" cy="905957"/>
                    </a:xfrm>
                    <a:prstGeom prst="rect">
                      <a:avLst/>
                    </a:prstGeom>
                    <a:ln>
                      <a:noFill/>
                    </a:ln>
                    <a:extLst>
                      <a:ext uri="{53640926-AAD7-44D8-BBD7-CCE9431645EC}">
                        <a14:shadowObscured xmlns:a14="http://schemas.microsoft.com/office/drawing/2010/main"/>
                      </a:ext>
                    </a:extLst>
                  </pic:spPr>
                </pic:pic>
              </a:graphicData>
            </a:graphic>
          </wp:inline>
        </w:drawing>
      </w:r>
    </w:p>
    <w:p w14:paraId="07A96066" w14:textId="125FFFBA" w:rsidR="00457DC3" w:rsidRDefault="00505A7D" w:rsidP="00F07E4A">
      <w:r w:rsidRPr="00505A7D">
        <w:rPr>
          <w:noProof/>
          <w:lang w:eastAsia="fr-FR"/>
        </w:rPr>
        <w:drawing>
          <wp:inline distT="0" distB="0" distL="0" distR="0" wp14:anchorId="4992827D" wp14:editId="00064299">
            <wp:extent cx="2891642" cy="3191933"/>
            <wp:effectExtent l="0" t="0" r="4445" b="8890"/>
            <wp:docPr id="1123229107" name="Image 112322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095" r="22177"/>
                    <a:stretch/>
                  </pic:blipFill>
                  <pic:spPr bwMode="auto">
                    <a:xfrm>
                      <a:off x="0" y="0"/>
                      <a:ext cx="2910532" cy="3212785"/>
                    </a:xfrm>
                    <a:prstGeom prst="rect">
                      <a:avLst/>
                    </a:prstGeom>
                    <a:ln>
                      <a:noFill/>
                    </a:ln>
                    <a:extLst>
                      <a:ext uri="{53640926-AAD7-44D8-BBD7-CCE9431645EC}">
                        <a14:shadowObscured xmlns:a14="http://schemas.microsoft.com/office/drawing/2010/main"/>
                      </a:ext>
                    </a:extLst>
                  </pic:spPr>
                </pic:pic>
              </a:graphicData>
            </a:graphic>
          </wp:inline>
        </w:drawing>
      </w:r>
      <w:r w:rsidR="004A64B2">
        <w:t xml:space="preserve"> </w:t>
      </w:r>
      <w:r w:rsidR="004E5521" w:rsidRPr="004E5521">
        <w:rPr>
          <w:noProof/>
          <w:lang w:eastAsia="fr-FR"/>
        </w:rPr>
        <w:drawing>
          <wp:inline distT="0" distB="0" distL="0" distR="0" wp14:anchorId="35E5A032" wp14:editId="1292D2AB">
            <wp:extent cx="3515096" cy="3209129"/>
            <wp:effectExtent l="0" t="0" r="0" b="0"/>
            <wp:docPr id="1123229111" name="Image 112322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36189" cy="3228386"/>
                    </a:xfrm>
                    <a:prstGeom prst="rect">
                      <a:avLst/>
                    </a:prstGeom>
                  </pic:spPr>
                </pic:pic>
              </a:graphicData>
            </a:graphic>
          </wp:inline>
        </w:drawing>
      </w: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4A0" w:firstRow="1" w:lastRow="0" w:firstColumn="1" w:lastColumn="0" w:noHBand="0" w:noVBand="1"/>
      </w:tblPr>
      <w:tblGrid>
        <w:gridCol w:w="5286"/>
        <w:gridCol w:w="5180"/>
      </w:tblGrid>
      <w:tr w:rsidR="00F81D47" w14:paraId="4A78D5A1" w14:textId="77777777" w:rsidTr="2094D28D">
        <w:tc>
          <w:tcPr>
            <w:tcW w:w="4575" w:type="dxa"/>
          </w:tcPr>
          <w:p w14:paraId="67992C8E" w14:textId="09EBDC46" w:rsidR="00F81D47" w:rsidRDefault="00F81D47" w:rsidP="00F07E4A">
            <w:r w:rsidRPr="00F12EF4">
              <w:rPr>
                <w:noProof/>
                <w:lang w:eastAsia="fr-FR"/>
              </w:rPr>
              <w:drawing>
                <wp:inline distT="0" distB="0" distL="0" distR="0" wp14:anchorId="386E1C02" wp14:editId="087F33EB">
                  <wp:extent cx="3211989" cy="2190997"/>
                  <wp:effectExtent l="0" t="0" r="7620" b="0"/>
                  <wp:docPr id="1123229109" name="Image 112322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72731" cy="2232431"/>
                          </a:xfrm>
                          <a:prstGeom prst="rect">
                            <a:avLst/>
                          </a:prstGeom>
                        </pic:spPr>
                      </pic:pic>
                    </a:graphicData>
                  </a:graphic>
                </wp:inline>
              </w:drawing>
            </w:r>
          </w:p>
        </w:tc>
        <w:tc>
          <w:tcPr>
            <w:tcW w:w="5881" w:type="dxa"/>
          </w:tcPr>
          <w:p w14:paraId="371D4B2A" w14:textId="73D9E9B4" w:rsidR="00F81D47" w:rsidRPr="00A544CE" w:rsidRDefault="000A6FE7" w:rsidP="00F07E4A">
            <w:r w:rsidRPr="00A544CE">
              <w:t>Notre arbre à donc bien résist</w:t>
            </w:r>
            <w:r w:rsidR="006843CC" w:rsidRPr="00A544CE">
              <w:t>é</w:t>
            </w:r>
            <w:r w:rsidRPr="00A544CE">
              <w:t xml:space="preserve"> au gèle de l’hiver. Il a produit</w:t>
            </w:r>
            <w:r w:rsidR="00572836" w:rsidRPr="00A544CE">
              <w:t xml:space="preserve"> </w:t>
            </w:r>
            <w:r w:rsidR="007B00EF" w:rsidRPr="00A544CE">
              <w:t>quarante rameaux</w:t>
            </w:r>
            <w:r w:rsidR="00572836" w:rsidRPr="00A544CE">
              <w:t xml:space="preserve"> </w:t>
            </w:r>
            <w:r w:rsidR="007B00EF" w:rsidRPr="00A544CE">
              <w:t>vigoureux réparties</w:t>
            </w:r>
            <w:r w:rsidR="00237D54" w:rsidRPr="00A544CE">
              <w:t xml:space="preserve"> sur le</w:t>
            </w:r>
            <w:r w:rsidR="007B00EF" w:rsidRPr="00A544CE">
              <w:t>s</w:t>
            </w:r>
            <w:r w:rsidR="0029397C" w:rsidRPr="00A544CE">
              <w:t xml:space="preserve"> </w:t>
            </w:r>
            <w:r w:rsidR="007B00EF" w:rsidRPr="00A544CE">
              <w:t>cinq branches initiales</w:t>
            </w:r>
            <w:r w:rsidR="0029397C" w:rsidRPr="00A544CE">
              <w:t xml:space="preserve">. </w:t>
            </w:r>
          </w:p>
          <w:p w14:paraId="21DF475C" w14:textId="45887CF0" w:rsidR="00D425B0" w:rsidRPr="00A544CE" w:rsidRDefault="007B00EF" w:rsidP="00F07E4A">
            <w:r w:rsidRPr="00A544CE">
              <w:t xml:space="preserve">Cependant, seul deux rameaux de l’hiver précédent sont </w:t>
            </w:r>
            <w:r w:rsidR="00684691" w:rsidRPr="00A544CE">
              <w:t>devenus</w:t>
            </w:r>
            <w:r w:rsidRPr="00A544CE">
              <w:t xml:space="preserve"> </w:t>
            </w:r>
            <w:r w:rsidR="00684691" w:rsidRPr="00A544CE">
              <w:t xml:space="preserve">des branches principales : </w:t>
            </w:r>
          </w:p>
          <w:p w14:paraId="5E649CC7" w14:textId="77777777" w:rsidR="00684691" w:rsidRPr="00A544CE" w:rsidRDefault="00684691" w:rsidP="00684691">
            <w:pPr>
              <w:pStyle w:val="Paragraphedeliste"/>
              <w:numPr>
                <w:ilvl w:val="0"/>
                <w:numId w:val="45"/>
              </w:numPr>
              <w:rPr>
                <w:color w:val="00B0F0"/>
              </w:rPr>
            </w:pPr>
            <w:r w:rsidRPr="00A544CE">
              <w:rPr>
                <w:color w:val="00B0F0"/>
              </w:rPr>
              <w:t>$</w:t>
            </w:r>
            <w:proofErr w:type="spellStart"/>
            <w:r w:rsidRPr="00A544CE">
              <w:rPr>
                <w:color w:val="00B0F0"/>
              </w:rPr>
              <w:t>QueueVendor</w:t>
            </w:r>
            <w:proofErr w:type="spellEnd"/>
          </w:p>
          <w:p w14:paraId="7B54ADB6" w14:textId="6C9A35FA" w:rsidR="0038370C" w:rsidRPr="00A544CE" w:rsidRDefault="00684691" w:rsidP="00075FF1">
            <w:pPr>
              <w:pStyle w:val="Paragraphedeliste"/>
              <w:numPr>
                <w:ilvl w:val="0"/>
                <w:numId w:val="45"/>
              </w:numPr>
              <w:rPr>
                <w:color w:val="00B0F0"/>
              </w:rPr>
            </w:pPr>
            <w:r w:rsidRPr="00A544CE">
              <w:rPr>
                <w:color w:val="00B0F0"/>
              </w:rPr>
              <w:t>$</w:t>
            </w:r>
            <w:proofErr w:type="spellStart"/>
            <w:r w:rsidRPr="00A544CE">
              <w:rPr>
                <w:color w:val="00B0F0"/>
              </w:rPr>
              <w:t>QueueType</w:t>
            </w:r>
            <w:proofErr w:type="spellEnd"/>
          </w:p>
          <w:p w14:paraId="7A4F2CDB" w14:textId="33DAD8F4" w:rsidR="00075FF1" w:rsidRDefault="002762D4" w:rsidP="00075FF1">
            <w:r w:rsidRPr="00A544CE">
              <w:t xml:space="preserve">Les </w:t>
            </w:r>
            <w:r w:rsidR="0038370C" w:rsidRPr="00A544CE">
              <w:t>nouvelles</w:t>
            </w:r>
            <w:r w:rsidRPr="00A544CE">
              <w:t xml:space="preserve"> queues (ou ‘rameau’), qui ont pour nomenclature </w:t>
            </w:r>
            <w:r w:rsidRPr="00A544CE">
              <w:rPr>
                <w:color w:val="00B0F0"/>
              </w:rPr>
              <w:t>$&lt;</w:t>
            </w:r>
            <w:proofErr w:type="spellStart"/>
            <w:r w:rsidRPr="00A544CE">
              <w:rPr>
                <w:color w:val="00B0F0"/>
              </w:rPr>
              <w:t>nom_vendeur</w:t>
            </w:r>
            <w:proofErr w:type="spellEnd"/>
            <w:r w:rsidRPr="00A544CE">
              <w:rPr>
                <w:color w:val="00B0F0"/>
              </w:rPr>
              <w:t>&gt;Queue</w:t>
            </w:r>
            <w:r w:rsidR="0038370C" w:rsidRPr="00A544CE">
              <w:t xml:space="preserve">, vont servir à ‘compartimenter’ le traitement des </w:t>
            </w:r>
            <w:r w:rsidR="00540236" w:rsidRPr="00A544CE">
              <w:t>équipements par vendeur, puisque pour un vendeur nous avons, sauf exception du modèle, la même commande</w:t>
            </w:r>
            <w:r w:rsidR="0076013D" w:rsidRPr="00A544CE">
              <w:t xml:space="preserve"> et donc le même retour de l’</w:t>
            </w:r>
            <w:proofErr w:type="spellStart"/>
            <w:r w:rsidR="0076013D" w:rsidRPr="00A544CE">
              <w:t>uptime</w:t>
            </w:r>
            <w:proofErr w:type="spellEnd"/>
            <w:r w:rsidR="00540236" w:rsidRPr="00A544CE">
              <w:t>.</w:t>
            </w:r>
          </w:p>
        </w:tc>
      </w:tr>
    </w:tbl>
    <w:p w14:paraId="39CB2D73" w14:textId="77777777" w:rsidR="00F81D47" w:rsidRDefault="00F81D47" w:rsidP="00F07E4A"/>
    <w:p w14:paraId="38FFD454" w14:textId="20886713" w:rsidR="00563E18" w:rsidRDefault="00EA5A18" w:rsidP="00563E18">
      <w:r>
        <w:t>Comme pour les premiers rameaux, v</w:t>
      </w:r>
      <w:r w:rsidR="00563E18">
        <w:t xml:space="preserve">oyons comment on remplit ces queues à l’aide des threads. </w:t>
      </w:r>
      <w:r>
        <w:t xml:space="preserve">Pour cela, en cette section, nous allons nous intéresser à un de ses rameaux : </w:t>
      </w:r>
    </w:p>
    <w:tbl>
      <w:tblPr>
        <w:tblStyle w:val="Grilledutableau"/>
        <w:tblW w:w="10768"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4A0" w:firstRow="1" w:lastRow="0" w:firstColumn="1" w:lastColumn="0" w:noHBand="0" w:noVBand="1"/>
      </w:tblPr>
      <w:tblGrid>
        <w:gridCol w:w="5237"/>
        <w:gridCol w:w="5531"/>
      </w:tblGrid>
      <w:tr w:rsidR="006C6C3D" w14:paraId="398B1316" w14:textId="77777777" w:rsidTr="2094D28D">
        <w:tc>
          <w:tcPr>
            <w:tcW w:w="5237" w:type="dxa"/>
          </w:tcPr>
          <w:p w14:paraId="628C182D" w14:textId="77777777" w:rsidR="006C6C3D" w:rsidRDefault="006C6C3D" w:rsidP="00563E18">
            <w:r w:rsidRPr="00595815">
              <w:rPr>
                <w:noProof/>
                <w:lang w:eastAsia="fr-FR"/>
              </w:rPr>
              <w:lastRenderedPageBreak/>
              <w:drawing>
                <wp:inline distT="0" distB="0" distL="0" distR="0" wp14:anchorId="52BC640F" wp14:editId="0B565345">
                  <wp:extent cx="3180977" cy="2333501"/>
                  <wp:effectExtent l="0" t="0" r="63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788"/>
                          <a:stretch/>
                        </pic:blipFill>
                        <pic:spPr bwMode="auto">
                          <a:xfrm>
                            <a:off x="0" y="0"/>
                            <a:ext cx="3197133" cy="2345353"/>
                          </a:xfrm>
                          <a:prstGeom prst="rect">
                            <a:avLst/>
                          </a:prstGeom>
                          <a:ln>
                            <a:noFill/>
                          </a:ln>
                          <a:extLst>
                            <a:ext uri="{53640926-AAD7-44D8-BBD7-CCE9431645EC}">
                              <a14:shadowObscured xmlns:a14="http://schemas.microsoft.com/office/drawing/2010/main"/>
                            </a:ext>
                          </a:extLst>
                        </pic:spPr>
                      </pic:pic>
                    </a:graphicData>
                  </a:graphic>
                </wp:inline>
              </w:drawing>
            </w:r>
          </w:p>
          <w:p w14:paraId="4D5D777E" w14:textId="2B66C8D9" w:rsidR="005F19A8" w:rsidRDefault="00AB4DE7" w:rsidP="00563E18">
            <w:r>
              <w:t>(</w:t>
            </w:r>
            <w:r w:rsidR="00D562C6">
              <w:t>Création</w:t>
            </w:r>
            <w:r>
              <w:t xml:space="preserve"> du thread plus loin </w:t>
            </w:r>
            <w:ins w:id="206" w:author="BAUDIN Alize" w:date="2023-06-22T12:16:00Z">
              <w:r w:rsidR="3B992949">
                <w:t>:)</w:t>
              </w:r>
            </w:ins>
          </w:p>
          <w:p w14:paraId="44C1DE1C" w14:textId="70D03C3E" w:rsidR="006C6C3D" w:rsidRDefault="006C6C3D" w:rsidP="00563E18">
            <w:r w:rsidRPr="006C6C3D">
              <w:rPr>
                <w:noProof/>
                <w:lang w:eastAsia="fr-FR"/>
              </w:rPr>
              <w:drawing>
                <wp:inline distT="0" distB="0" distL="0" distR="0" wp14:anchorId="7FA3FFA5" wp14:editId="51935726">
                  <wp:extent cx="3188335" cy="23750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r="5297" b="4097"/>
                          <a:stretch/>
                        </pic:blipFill>
                        <pic:spPr bwMode="auto">
                          <a:xfrm>
                            <a:off x="0" y="0"/>
                            <a:ext cx="3188786" cy="237541"/>
                          </a:xfrm>
                          <a:prstGeom prst="rect">
                            <a:avLst/>
                          </a:prstGeom>
                          <a:ln>
                            <a:noFill/>
                          </a:ln>
                          <a:extLst>
                            <a:ext uri="{53640926-AAD7-44D8-BBD7-CCE9431645EC}">
                              <a14:shadowObscured xmlns:a14="http://schemas.microsoft.com/office/drawing/2010/main"/>
                            </a:ext>
                          </a:extLst>
                        </pic:spPr>
                      </pic:pic>
                    </a:graphicData>
                  </a:graphic>
                </wp:inline>
              </w:drawing>
            </w:r>
          </w:p>
        </w:tc>
        <w:tc>
          <w:tcPr>
            <w:tcW w:w="5531" w:type="dxa"/>
            <w:vAlign w:val="center"/>
          </w:tcPr>
          <w:p w14:paraId="237522F2" w14:textId="77777777" w:rsidR="006C6C3D" w:rsidRDefault="00235510" w:rsidP="004A62E3">
            <w:r>
              <w:t xml:space="preserve">Pour un threading de qualité, et donc une récolte optimale, nous devons créer des fonctions qui permettrons d’exécuter une tâche dans le ‘compartiment’ créer par la création d’un thread. </w:t>
            </w:r>
          </w:p>
          <w:p w14:paraId="16B1EFDF" w14:textId="7DD77DAC" w:rsidR="0098653D" w:rsidRDefault="0098653D" w:rsidP="004A62E3">
            <w:r>
              <w:t xml:space="preserve">Ici, on fait une boucle </w:t>
            </w:r>
            <w:r w:rsidRPr="0098653D">
              <w:rPr>
                <w:i/>
                <w:iCs/>
                <w:color w:val="FF00FF"/>
              </w:rPr>
              <w:t>for</w:t>
            </w:r>
            <w:r>
              <w:t xml:space="preserve"> classique sur la longueur de la queue de toutes les clés des équipements </w:t>
            </w:r>
            <w:r w:rsidRPr="0098653D">
              <w:t>(</w:t>
            </w:r>
            <w:r w:rsidRPr="0098653D">
              <w:rPr>
                <w:color w:val="00B0F0"/>
              </w:rPr>
              <w:t>$</w:t>
            </w:r>
            <w:proofErr w:type="spellStart"/>
            <w:r w:rsidRPr="0098653D">
              <w:rPr>
                <w:color w:val="00B0F0"/>
              </w:rPr>
              <w:t>lengt_device</w:t>
            </w:r>
            <w:proofErr w:type="spellEnd"/>
            <w:r>
              <w:t xml:space="preserve">) issue du </w:t>
            </w:r>
            <w:r w:rsidRPr="0098653D">
              <w:rPr>
                <w:color w:val="00B0F0"/>
              </w:rPr>
              <w:t>%</w:t>
            </w:r>
            <w:proofErr w:type="spellStart"/>
            <w:r w:rsidRPr="0098653D">
              <w:rPr>
                <w:color w:val="00B0F0"/>
              </w:rPr>
              <w:t>hash_devices</w:t>
            </w:r>
            <w:proofErr w:type="spellEnd"/>
            <w:r w:rsidR="006C107F">
              <w:rPr>
                <w:color w:val="00B0F0"/>
              </w:rPr>
              <w:t xml:space="preserve"> </w:t>
            </w:r>
            <w:r w:rsidR="006C107F">
              <w:t xml:space="preserve">(partie </w:t>
            </w:r>
            <w:hyperlink w:anchor="_b.__">
              <w:proofErr w:type="spellStart"/>
              <w:r w:rsidR="3BE40F3F" w:rsidRPr="2094D28D">
                <w:rPr>
                  <w:rStyle w:val="Lienhypertexte"/>
                </w:rPr>
                <w:t>IV.b</w:t>
              </w:r>
              <w:proofErr w:type="spellEnd"/>
              <w:r w:rsidR="3BE40F3F" w:rsidRPr="2094D28D">
                <w:rPr>
                  <w:rStyle w:val="Lienhypertexte"/>
                </w:rPr>
                <w:t>.</w:t>
              </w:r>
            </w:hyperlink>
            <w:r w:rsidR="3BE40F3F">
              <w:t xml:space="preserve"> - 2</w:t>
            </w:r>
            <w:ins w:id="207" w:author="BAUDIN Alize" w:date="2023-06-22T12:16:00Z">
              <w:r w:rsidR="71166475">
                <w:t>))</w:t>
              </w:r>
            </w:ins>
            <w:r w:rsidR="3BE40F3F">
              <w:t>.</w:t>
            </w:r>
          </w:p>
          <w:p w14:paraId="05EFC839" w14:textId="6448DF16" w:rsidR="008E04A2" w:rsidRDefault="00E63BBF" w:rsidP="004A62E3">
            <w:r>
              <w:t xml:space="preserve">Pour faire grandir notre arbre on fait </w:t>
            </w:r>
            <w:r w:rsidR="00A544CE">
              <w:t>appel :</w:t>
            </w:r>
          </w:p>
          <w:p w14:paraId="70C485A1" w14:textId="3329C22A" w:rsidR="008E04A2" w:rsidRDefault="00A544CE" w:rsidP="004A62E3">
            <w:pPr>
              <w:pStyle w:val="Paragraphedeliste"/>
              <w:numPr>
                <w:ilvl w:val="0"/>
                <w:numId w:val="48"/>
              </w:numPr>
            </w:pPr>
            <w:r>
              <w:t>au</w:t>
            </w:r>
            <w:r w:rsidR="008E04A2">
              <w:t xml:space="preserve"> tronc : </w:t>
            </w:r>
            <w:r w:rsidR="00FD78A9" w:rsidRPr="00C018E8">
              <w:rPr>
                <w:color w:val="00B0F0"/>
              </w:rPr>
              <w:t>$</w:t>
            </w:r>
            <w:proofErr w:type="spellStart"/>
            <w:r w:rsidR="00FD78A9" w:rsidRPr="00C018E8">
              <w:rPr>
                <w:color w:val="00B0F0"/>
              </w:rPr>
              <w:t>keys_device</w:t>
            </w:r>
            <w:proofErr w:type="spellEnd"/>
            <w:r w:rsidR="00FD78A9" w:rsidRPr="00C018E8">
              <w:rPr>
                <w:color w:val="00B0F0"/>
              </w:rPr>
              <w:t xml:space="preserve"> </w:t>
            </w:r>
            <w:r w:rsidR="00AC500C">
              <w:t>-&gt;</w:t>
            </w:r>
            <w:r w:rsidR="00C018E8">
              <w:t xml:space="preserve"> </w:t>
            </w:r>
            <w:proofErr w:type="spellStart"/>
            <w:proofErr w:type="gramStart"/>
            <w:r w:rsidR="00E63BBF">
              <w:t>peek</w:t>
            </w:r>
            <w:proofErr w:type="spellEnd"/>
            <w:r w:rsidR="00C018E8">
              <w:t>(</w:t>
            </w:r>
            <w:proofErr w:type="gramEnd"/>
            <w:r w:rsidR="00C018E8" w:rsidRPr="00C018E8">
              <w:rPr>
                <w:color w:val="00B0F0"/>
              </w:rPr>
              <w:t>$</w:t>
            </w:r>
            <w:r>
              <w:rPr>
                <w:color w:val="00B0F0"/>
              </w:rPr>
              <w:t>i</w:t>
            </w:r>
            <w:r w:rsidR="00C018E8">
              <w:t>)</w:t>
            </w:r>
          </w:p>
          <w:p w14:paraId="1DA0958D" w14:textId="4FDB4717" w:rsidR="00E63BBF" w:rsidRPr="00AC6EC5" w:rsidRDefault="00A544CE" w:rsidP="004A62E3">
            <w:pPr>
              <w:pStyle w:val="Paragraphedeliste"/>
              <w:numPr>
                <w:ilvl w:val="0"/>
                <w:numId w:val="45"/>
              </w:numPr>
              <w:rPr>
                <w:color w:val="00B0F0"/>
              </w:rPr>
            </w:pPr>
            <w:r>
              <w:t>à deux</w:t>
            </w:r>
            <w:r w:rsidR="009C1D02">
              <w:t xml:space="preserve"> branche</w:t>
            </w:r>
            <w:r w:rsidR="00C018E8">
              <w:t xml:space="preserve">s : </w:t>
            </w:r>
            <w:r w:rsidR="00E63BBF" w:rsidRPr="00AC6EC5">
              <w:rPr>
                <w:color w:val="00B0F0"/>
              </w:rPr>
              <w:t>$</w:t>
            </w:r>
            <w:proofErr w:type="spellStart"/>
            <w:r w:rsidR="00E63BBF" w:rsidRPr="00AC6EC5">
              <w:rPr>
                <w:color w:val="00B0F0"/>
              </w:rPr>
              <w:t>QueueType</w:t>
            </w:r>
            <w:proofErr w:type="spellEnd"/>
            <w:r>
              <w:t xml:space="preserve">-&gt; </w:t>
            </w:r>
            <w:proofErr w:type="spellStart"/>
            <w:proofErr w:type="gramStart"/>
            <w:r>
              <w:t>peek</w:t>
            </w:r>
            <w:proofErr w:type="spellEnd"/>
            <w:r>
              <w:t>(</w:t>
            </w:r>
            <w:proofErr w:type="gramEnd"/>
            <w:r w:rsidRPr="00C018E8">
              <w:rPr>
                <w:color w:val="00B0F0"/>
              </w:rPr>
              <w:t>$</w:t>
            </w:r>
            <w:r>
              <w:rPr>
                <w:color w:val="00B0F0"/>
              </w:rPr>
              <w:t>i</w:t>
            </w:r>
            <w:r>
              <w:t>)</w:t>
            </w:r>
            <w:r w:rsidR="00E63BBF">
              <w:rPr>
                <w:color w:val="00B0F0"/>
              </w:rPr>
              <w:t xml:space="preserve"> </w:t>
            </w:r>
            <w:r w:rsidR="00E63BBF" w:rsidRPr="00E63BBF">
              <w:t>et</w:t>
            </w:r>
            <w:r w:rsidR="00E63BBF">
              <w:t xml:space="preserve"> </w:t>
            </w:r>
            <w:r w:rsidR="00E63BBF" w:rsidRPr="00AC6EC5">
              <w:rPr>
                <w:color w:val="00B0F0"/>
              </w:rPr>
              <w:t>$</w:t>
            </w:r>
            <w:proofErr w:type="spellStart"/>
            <w:r w:rsidR="00E63BBF" w:rsidRPr="00AC6EC5">
              <w:rPr>
                <w:color w:val="00B0F0"/>
              </w:rPr>
              <w:t>QueueVendor</w:t>
            </w:r>
            <w:proofErr w:type="spellEnd"/>
            <w:r>
              <w:t xml:space="preserve">-&gt; </w:t>
            </w:r>
            <w:proofErr w:type="spellStart"/>
            <w:r>
              <w:t>peek</w:t>
            </w:r>
            <w:proofErr w:type="spellEnd"/>
            <w:r>
              <w:t>(</w:t>
            </w:r>
            <w:r w:rsidRPr="00C018E8">
              <w:rPr>
                <w:color w:val="00B0F0"/>
              </w:rPr>
              <w:t>$</w:t>
            </w:r>
            <w:r>
              <w:rPr>
                <w:color w:val="00B0F0"/>
              </w:rPr>
              <w:t>i</w:t>
            </w:r>
            <w:r>
              <w:t>)</w:t>
            </w:r>
          </w:p>
          <w:p w14:paraId="77CE8D29" w14:textId="55685A93" w:rsidR="00E63BBF" w:rsidRDefault="3FC59A38" w:rsidP="004A62E3">
            <w:pPr>
              <w:rPr>
                <w:color w:val="00B0F0"/>
              </w:rPr>
            </w:pPr>
            <w:ins w:id="208" w:author="BAUDIN Alize" w:date="2023-06-22T12:16:00Z">
              <w:r>
                <w:t>Avec</w:t>
              </w:r>
            </w:ins>
            <w:r w:rsidR="00C31BA0" w:rsidRPr="0093468D">
              <w:t xml:space="preserve"> les variables associé</w:t>
            </w:r>
            <w:r w:rsidR="0093468D">
              <w:t>es</w:t>
            </w:r>
            <w:r w:rsidR="00C31BA0" w:rsidRPr="0093468D">
              <w:t xml:space="preserve">, on </w:t>
            </w:r>
            <w:ins w:id="209" w:author="BAUDIN Alize" w:date="2023-06-22T12:16:00Z">
              <w:r w:rsidR="62C07111">
                <w:t>remplit</w:t>
              </w:r>
            </w:ins>
            <w:r w:rsidR="00C31BA0" w:rsidRPr="0093468D">
              <w:t xml:space="preserve"> </w:t>
            </w:r>
            <w:ins w:id="210" w:author="BAUDIN Alize" w:date="2023-06-22T12:16:00Z">
              <w:r w:rsidR="00C31BA0" w:rsidRPr="0093468D">
                <w:t xml:space="preserve">les </w:t>
              </w:r>
              <w:r w:rsidR="3AA9CEB6">
                <w:t>queues</w:t>
              </w:r>
            </w:ins>
            <w:r w:rsidR="0093468D" w:rsidRPr="0093468D">
              <w:t xml:space="preserve">, ici, </w:t>
            </w:r>
            <w:r w:rsidR="0093468D">
              <w:rPr>
                <w:color w:val="00B0F0"/>
              </w:rPr>
              <w:t>$</w:t>
            </w:r>
            <w:proofErr w:type="spellStart"/>
            <w:r w:rsidR="0093468D">
              <w:rPr>
                <w:color w:val="00B0F0"/>
              </w:rPr>
              <w:t>avocentQueue</w:t>
            </w:r>
            <w:proofErr w:type="spellEnd"/>
            <w:r w:rsidR="0093468D">
              <w:rPr>
                <w:color w:val="00B0F0"/>
              </w:rPr>
              <w:t>, $</w:t>
            </w:r>
            <w:proofErr w:type="spellStart"/>
            <w:r w:rsidR="0093468D">
              <w:rPr>
                <w:color w:val="00B0F0"/>
              </w:rPr>
              <w:t>avocentType_queue</w:t>
            </w:r>
            <w:proofErr w:type="spellEnd"/>
            <w:r w:rsidR="008522A0">
              <w:rPr>
                <w:color w:val="00B0F0"/>
              </w:rPr>
              <w:t xml:space="preserve">, </w:t>
            </w:r>
            <w:r w:rsidR="008522A0" w:rsidRPr="008522A0">
              <w:t>avec ‘</w:t>
            </w:r>
            <w:proofErr w:type="spellStart"/>
            <w:r w:rsidR="008522A0" w:rsidRPr="0027324F">
              <w:rPr>
                <w:b/>
                <w:bCs/>
              </w:rPr>
              <w:t>enqueue</w:t>
            </w:r>
            <w:proofErr w:type="spellEnd"/>
            <w:r w:rsidR="008522A0" w:rsidRPr="008522A0">
              <w:t>’, qui met en entête de</w:t>
            </w:r>
            <w:r w:rsidR="00442428">
              <w:t xml:space="preserve"> la</w:t>
            </w:r>
            <w:r w:rsidR="008522A0" w:rsidRPr="008522A0">
              <w:t xml:space="preserve"> queue le </w:t>
            </w:r>
            <w:r w:rsidR="008522A0">
              <w:rPr>
                <w:color w:val="00B0F0"/>
              </w:rPr>
              <w:t>$</w:t>
            </w:r>
            <w:proofErr w:type="spellStart"/>
            <w:r w:rsidR="008522A0">
              <w:rPr>
                <w:color w:val="00B0F0"/>
              </w:rPr>
              <w:t>device</w:t>
            </w:r>
            <w:proofErr w:type="spellEnd"/>
          </w:p>
          <w:p w14:paraId="5C72C20B" w14:textId="0A63C9CA" w:rsidR="00620652" w:rsidRPr="00E63BBF" w:rsidRDefault="00620652" w:rsidP="004A62E3">
            <w:pPr>
              <w:rPr>
                <w:color w:val="00B0F0"/>
              </w:rPr>
            </w:pPr>
          </w:p>
        </w:tc>
      </w:tr>
    </w:tbl>
    <w:p w14:paraId="0A644A6B" w14:textId="3C1B0FD3" w:rsidR="006C6C3D" w:rsidRDefault="003D1298" w:rsidP="00563E18">
      <w:r>
        <w:t xml:space="preserve">Avec la multiplication de ce pattern, adapté pour chaque vendeur, on a transformé notre forêt d’If en exceptions qui seront fait </w:t>
      </w:r>
      <w:r w:rsidR="00480743">
        <w:t xml:space="preserve">en toute en parallèle. </w:t>
      </w:r>
    </w:p>
    <w:p w14:paraId="434A75D2" w14:textId="44E68400" w:rsidR="0085572A" w:rsidRDefault="005F19A8" w:rsidP="00563E18">
      <w:r>
        <w:t>Une fois fait, arrosons notre arbre </w:t>
      </w:r>
      <w:r w:rsidR="009F3C93">
        <w:t xml:space="preserve">avec en </w:t>
      </w:r>
      <w:proofErr w:type="spellStart"/>
      <w:r w:rsidR="009F3C93" w:rsidRPr="00097D05">
        <w:rPr>
          <w:i/>
          <w:iCs/>
        </w:rPr>
        <w:t>threadant</w:t>
      </w:r>
      <w:proofErr w:type="spellEnd"/>
      <w:r w:rsidR="009F3C93">
        <w:t xml:space="preserve"> toutes les fonctions de stockage </w:t>
      </w:r>
      <w:r>
        <w:t xml:space="preserve">: </w:t>
      </w:r>
    </w:p>
    <w:p w14:paraId="73633EAA" w14:textId="526C2930" w:rsidR="005F19A8" w:rsidRDefault="009F3C93" w:rsidP="00841E6F">
      <w:pPr>
        <w:jc w:val="center"/>
      </w:pPr>
      <w:r w:rsidRPr="009F3C93">
        <w:rPr>
          <w:noProof/>
          <w:lang w:eastAsia="fr-FR"/>
        </w:rPr>
        <w:drawing>
          <wp:inline distT="0" distB="0" distL="0" distR="0" wp14:anchorId="5468E5FB" wp14:editId="38D632ED">
            <wp:extent cx="3402281" cy="2268187"/>
            <wp:effectExtent l="0" t="0" r="8255" b="0"/>
            <wp:docPr id="1123229091" name="Image 112322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281" cy="2268187"/>
                    </a:xfrm>
                    <a:prstGeom prst="rect">
                      <a:avLst/>
                    </a:prstGeom>
                  </pic:spPr>
                </pic:pic>
              </a:graphicData>
            </a:graphic>
          </wp:inline>
        </w:drawing>
      </w:r>
    </w:p>
    <w:p w14:paraId="6FF255B0" w14:textId="70DF7CB6" w:rsidR="002677F4" w:rsidRDefault="00480743" w:rsidP="002677F4">
      <w:pPr>
        <w:pStyle w:val="Paragraphedeliste"/>
        <w:numPr>
          <w:ilvl w:val="0"/>
          <w:numId w:val="40"/>
        </w:numPr>
      </w:pPr>
      <w:r w:rsidRPr="002C0F28">
        <w:rPr>
          <w:u w:val="single"/>
        </w:rPr>
        <w:t xml:space="preserve">Pourquoi nous n’avons </w:t>
      </w:r>
      <w:r w:rsidR="00613C58" w:rsidRPr="002C0F28">
        <w:rPr>
          <w:u w:val="single"/>
        </w:rPr>
        <w:t>pas</w:t>
      </w:r>
      <w:r w:rsidRPr="002C0F28">
        <w:rPr>
          <w:u w:val="single"/>
        </w:rPr>
        <w:t xml:space="preserve"> récupérer </w:t>
      </w:r>
      <w:r w:rsidR="00EC7149" w:rsidRPr="002C0F28">
        <w:rPr>
          <w:u w:val="single"/>
        </w:rPr>
        <w:t>les commandes</w:t>
      </w:r>
      <w:r w:rsidR="0085572A" w:rsidRPr="002C0F28">
        <w:rPr>
          <w:u w:val="single"/>
        </w:rPr>
        <w:t xml:space="preserve"> ici</w:t>
      </w:r>
      <w:r w:rsidR="0085572A">
        <w:t xml:space="preserve"> ? C’est bien là toute la différence avec ce script et le script originale : la commande est </w:t>
      </w:r>
      <w:r w:rsidR="00EC7149">
        <w:t xml:space="preserve">maintenant </w:t>
      </w:r>
      <w:r w:rsidR="00613C58">
        <w:t>intégrée</w:t>
      </w:r>
      <w:r w:rsidR="00EC7149">
        <w:t xml:space="preserve"> dans la fonction ‘</w:t>
      </w:r>
      <w:r w:rsidR="00EC7149" w:rsidRPr="00457F3A">
        <w:rPr>
          <w:b/>
          <w:bCs/>
          <w:color w:val="FFC000" w:themeColor="accent4"/>
        </w:rPr>
        <w:t>main</w:t>
      </w:r>
      <w:r w:rsidR="00EC7149">
        <w:t>’</w:t>
      </w:r>
      <w:r w:rsidR="0085572A">
        <w:t xml:space="preserve"> </w:t>
      </w:r>
      <w:r w:rsidR="00B73F94">
        <w:t>du constructeur (ou vendeur) pour la récupération de l’</w:t>
      </w:r>
      <w:proofErr w:type="spellStart"/>
      <w:r w:rsidR="00B73F94">
        <w:t>uptime</w:t>
      </w:r>
      <w:proofErr w:type="spellEnd"/>
      <w:r w:rsidR="00B73F94">
        <w:t>. C’est que nous allons voir</w:t>
      </w:r>
      <w:r w:rsidR="002677F4">
        <w:t xml:space="preserve"> dans la partie </w:t>
      </w:r>
      <w:r w:rsidR="0013768B">
        <w:t>5) de ce petit plan</w:t>
      </w:r>
      <w:r w:rsidR="006E5328">
        <w:t>.</w:t>
      </w:r>
      <w:r w:rsidR="007F2F5D">
        <w:t xml:space="preserve"> </w:t>
      </w:r>
    </w:p>
    <w:p w14:paraId="20BBC179" w14:textId="1F14A322" w:rsidR="008C2315" w:rsidRDefault="00FF4CE4" w:rsidP="00FF4CE4">
      <w:r>
        <w:t xml:space="preserve">Laissons donc </w:t>
      </w:r>
      <w:r w:rsidR="00841E6F">
        <w:t>une année entière</w:t>
      </w:r>
      <w:r>
        <w:t xml:space="preserve"> passer</w:t>
      </w:r>
      <w:r w:rsidR="00841E6F">
        <w:t>, pour que nos rameaux évoluent en branche,</w:t>
      </w:r>
      <w:r>
        <w:t xml:space="preserve"> et intéressons</w:t>
      </w:r>
      <w:r w:rsidR="00841E6F">
        <w:t>-à comment nous écrivons les résultats dans un fichier Excel.</w:t>
      </w:r>
    </w:p>
    <w:p w14:paraId="7F9A5DDF" w14:textId="77777777" w:rsidR="00097D05" w:rsidRDefault="00097D05" w:rsidP="00FF4CE4"/>
    <w:p w14:paraId="4B1B21EC" w14:textId="22D93D42" w:rsidR="006E5328" w:rsidRPr="00841E6F" w:rsidRDefault="00FF4CE4" w:rsidP="006E5328">
      <w:pPr>
        <w:pStyle w:val="Paragraphedeliste"/>
        <w:numPr>
          <w:ilvl w:val="0"/>
          <w:numId w:val="37"/>
        </w:numPr>
        <w:rPr>
          <w:b/>
          <w:bCs/>
          <w:u w:val="single"/>
        </w:rPr>
      </w:pPr>
      <w:r w:rsidRPr="00841E6F">
        <w:rPr>
          <w:b/>
          <w:bCs/>
          <w:u w:val="single"/>
        </w:rPr>
        <w:t xml:space="preserve">Le </w:t>
      </w:r>
      <w:proofErr w:type="spellStart"/>
      <w:r w:rsidRPr="00841E6F">
        <w:rPr>
          <w:b/>
          <w:bCs/>
          <w:u w:val="single"/>
        </w:rPr>
        <w:t>workbook</w:t>
      </w:r>
      <w:proofErr w:type="spellEnd"/>
      <w:r w:rsidRPr="00841E6F">
        <w:rPr>
          <w:b/>
          <w:bCs/>
          <w:u w:val="single"/>
        </w:rPr>
        <w:t> : l’écriture des résultats</w:t>
      </w:r>
    </w:p>
    <w:p w14:paraId="11C3AC5F" w14:textId="7FBC2132" w:rsidR="00FF4CE4" w:rsidRDefault="00841E6F" w:rsidP="00FF4CE4">
      <w:r>
        <w:t xml:space="preserve">C’est </w:t>
      </w:r>
      <w:r w:rsidR="00B5097E">
        <w:t>une étape importante</w:t>
      </w:r>
      <w:r>
        <w:t xml:space="preserve"> pour structurer la remontée des donnée</w:t>
      </w:r>
      <w:r w:rsidR="00B5097E">
        <w:t>s et nous permet</w:t>
      </w:r>
      <w:r w:rsidR="008369FD">
        <w:t>tre</w:t>
      </w:r>
      <w:r w:rsidR="00B5097E">
        <w:t xml:space="preserve"> de voir comment se dessine le besoin</w:t>
      </w:r>
      <w:r w:rsidR="0078446C">
        <w:t xml:space="preserve">. Nous n’y reviendrons pas plus tard. </w:t>
      </w:r>
    </w:p>
    <w:p w14:paraId="675CC2FC" w14:textId="77777777" w:rsidR="00097D05" w:rsidRDefault="00097D05" w:rsidP="00FF4CE4"/>
    <w:p w14:paraId="65B7AAA3" w14:textId="77777777" w:rsidR="00097D05" w:rsidRDefault="00097D05" w:rsidP="00FF4CE4"/>
    <w:p w14:paraId="4E979034" w14:textId="77777777" w:rsidR="00097D05" w:rsidRDefault="00097D05" w:rsidP="00FF4CE4"/>
    <w:tbl>
      <w:tblPr>
        <w:tblStyle w:val="Grilledutableau"/>
        <w:tblW w:w="11502" w:type="dxa"/>
        <w:tblInd w:w="-431" w:type="dxa"/>
        <w:tblLook w:val="04A0" w:firstRow="1" w:lastRow="0" w:firstColumn="1" w:lastColumn="0" w:noHBand="0" w:noVBand="1"/>
      </w:tblPr>
      <w:tblGrid>
        <w:gridCol w:w="6426"/>
        <w:gridCol w:w="4993"/>
        <w:gridCol w:w="119"/>
      </w:tblGrid>
      <w:tr w:rsidR="00CF5E9C" w14:paraId="20977A52" w14:textId="77777777" w:rsidTr="00CF5E9C">
        <w:trPr>
          <w:gridAfter w:val="1"/>
          <w:wAfter w:w="388" w:type="dxa"/>
          <w:trHeight w:val="272"/>
        </w:trPr>
        <w:tc>
          <w:tcPr>
            <w:tcW w:w="5866" w:type="dxa"/>
          </w:tcPr>
          <w:p w14:paraId="36D4CE83" w14:textId="647442AB" w:rsidR="00E91AFB" w:rsidRPr="00892F62" w:rsidRDefault="00E91AFB" w:rsidP="00892F62">
            <w:pPr>
              <w:jc w:val="center"/>
              <w:rPr>
                <w:b/>
                <w:bCs/>
                <w:color w:val="0E02FE"/>
              </w:rPr>
            </w:pPr>
            <w:r w:rsidRPr="00892F62">
              <w:rPr>
                <w:b/>
                <w:bCs/>
                <w:color w:val="0E02FE"/>
              </w:rPr>
              <w:lastRenderedPageBreak/>
              <w:t>Code initiale</w:t>
            </w:r>
          </w:p>
        </w:tc>
        <w:tc>
          <w:tcPr>
            <w:tcW w:w="5248" w:type="dxa"/>
          </w:tcPr>
          <w:p w14:paraId="1D033F13" w14:textId="17D4BBD8" w:rsidR="00E91AFB" w:rsidRPr="00892F62" w:rsidRDefault="00E91AFB" w:rsidP="00892F62">
            <w:pPr>
              <w:jc w:val="center"/>
              <w:rPr>
                <w:b/>
                <w:bCs/>
                <w:color w:val="0E02FE"/>
              </w:rPr>
            </w:pPr>
            <w:r w:rsidRPr="00892F62">
              <w:rPr>
                <w:b/>
                <w:bCs/>
                <w:color w:val="0E02FE"/>
              </w:rPr>
              <w:t>C</w:t>
            </w:r>
            <w:r w:rsidR="00892F62">
              <w:rPr>
                <w:b/>
                <w:bCs/>
                <w:color w:val="0E02FE"/>
              </w:rPr>
              <w:t>o</w:t>
            </w:r>
            <w:r w:rsidRPr="00892F62">
              <w:rPr>
                <w:b/>
                <w:bCs/>
                <w:color w:val="0E02FE"/>
              </w:rPr>
              <w:t>de multithread</w:t>
            </w:r>
          </w:p>
        </w:tc>
      </w:tr>
      <w:tr w:rsidR="00CF5E9C" w14:paraId="029EEE2D" w14:textId="77777777" w:rsidTr="00CF5E9C">
        <w:trPr>
          <w:trHeight w:val="6879"/>
        </w:trPr>
        <w:tc>
          <w:tcPr>
            <w:tcW w:w="5866" w:type="dxa"/>
          </w:tcPr>
          <w:p w14:paraId="7A11560B" w14:textId="77777777" w:rsidR="00E91AFB" w:rsidRDefault="00CF5E9C" w:rsidP="00FF4CE4">
            <w:r w:rsidRPr="00983071">
              <w:rPr>
                <w:noProof/>
                <w:lang w:eastAsia="fr-FR"/>
              </w:rPr>
              <w:drawing>
                <wp:inline distT="0" distB="0" distL="0" distR="0" wp14:anchorId="7C34E199" wp14:editId="0F4E9EC9">
                  <wp:extent cx="3599727" cy="1629611"/>
                  <wp:effectExtent l="0" t="0" r="1270" b="8890"/>
                  <wp:docPr id="1123229100" name="Image 112322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6096" cy="1659657"/>
                          </a:xfrm>
                          <a:prstGeom prst="rect">
                            <a:avLst/>
                          </a:prstGeom>
                        </pic:spPr>
                      </pic:pic>
                    </a:graphicData>
                  </a:graphic>
                </wp:inline>
              </w:drawing>
            </w:r>
          </w:p>
          <w:p w14:paraId="6E3C5B07" w14:textId="061EF00A" w:rsidR="00CF5E9C" w:rsidRDefault="00CF5E9C" w:rsidP="00FF4CE4">
            <w:r w:rsidRPr="00E41C99">
              <w:rPr>
                <w:noProof/>
                <w:lang w:eastAsia="fr-FR"/>
              </w:rPr>
              <w:drawing>
                <wp:inline distT="0" distB="0" distL="0" distR="0" wp14:anchorId="6BEB75D7" wp14:editId="754F088B">
                  <wp:extent cx="3938446" cy="2731625"/>
                  <wp:effectExtent l="0" t="0" r="5080" b="0"/>
                  <wp:docPr id="1123229108" name="Image 112322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6138" cy="2771639"/>
                          </a:xfrm>
                          <a:prstGeom prst="rect">
                            <a:avLst/>
                          </a:prstGeom>
                        </pic:spPr>
                      </pic:pic>
                    </a:graphicData>
                  </a:graphic>
                </wp:inline>
              </w:drawing>
            </w:r>
          </w:p>
        </w:tc>
        <w:tc>
          <w:tcPr>
            <w:tcW w:w="5636" w:type="dxa"/>
            <w:gridSpan w:val="2"/>
          </w:tcPr>
          <w:p w14:paraId="2CA84769" w14:textId="77777777" w:rsidR="00E91AFB" w:rsidRDefault="00CF5E9C" w:rsidP="00FF4CE4">
            <w:r w:rsidRPr="0015227E">
              <w:rPr>
                <w:noProof/>
                <w:lang w:eastAsia="fr-FR"/>
              </w:rPr>
              <w:drawing>
                <wp:inline distT="0" distB="0" distL="0" distR="0" wp14:anchorId="524108BD" wp14:editId="2E538905">
                  <wp:extent cx="3108569" cy="1921397"/>
                  <wp:effectExtent l="0" t="0" r="0" b="3175"/>
                  <wp:docPr id="1123229102" name="Image 112322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3374" cy="1961453"/>
                          </a:xfrm>
                          <a:prstGeom prst="rect">
                            <a:avLst/>
                          </a:prstGeom>
                        </pic:spPr>
                      </pic:pic>
                    </a:graphicData>
                  </a:graphic>
                </wp:inline>
              </w:drawing>
            </w:r>
          </w:p>
          <w:p w14:paraId="1C7D0113" w14:textId="66DFDAAB" w:rsidR="00CF5E9C" w:rsidRDefault="00CF5E9C" w:rsidP="00FF4CE4">
            <w:r w:rsidRPr="00C10025">
              <w:rPr>
                <w:noProof/>
                <w:lang w:eastAsia="fr-FR"/>
              </w:rPr>
              <w:drawing>
                <wp:inline distT="0" distB="0" distL="0" distR="0" wp14:anchorId="34D4B94C" wp14:editId="64366F45">
                  <wp:extent cx="3101340" cy="2285556"/>
                  <wp:effectExtent l="0" t="0" r="3810" b="635"/>
                  <wp:docPr id="1123229110" name="Image 112322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8206" cy="2320094"/>
                          </a:xfrm>
                          <a:prstGeom prst="rect">
                            <a:avLst/>
                          </a:prstGeom>
                        </pic:spPr>
                      </pic:pic>
                    </a:graphicData>
                  </a:graphic>
                </wp:inline>
              </w:drawing>
            </w:r>
          </w:p>
        </w:tc>
      </w:tr>
    </w:tbl>
    <w:p w14:paraId="470C3CA9" w14:textId="3FF1BEBF" w:rsidR="0078446C" w:rsidRDefault="0078446C" w:rsidP="00FF4CE4"/>
    <w:p w14:paraId="475B03C6" w14:textId="3D50F548" w:rsidR="00D037AB" w:rsidRDefault="00253C6B" w:rsidP="00FF4CE4">
      <w:r>
        <w:t xml:space="preserve">Dans la colonne droite « Code initial », on y a </w:t>
      </w:r>
      <w:ins w:id="211" w:author="BAUDIN Alize" w:date="2023-06-22T12:17:00Z">
        <w:r w:rsidR="3F69930E">
          <w:t>vu</w:t>
        </w:r>
      </w:ins>
      <w:r>
        <w:t xml:space="preserve"> l’utilisation de</w:t>
      </w:r>
      <w:r w:rsidR="00CF429B">
        <w:t xml:space="preserve"> </w:t>
      </w:r>
      <w:hyperlink r:id="rId87">
        <w:proofErr w:type="spellStart"/>
        <w:r w:rsidR="0D04959D" w:rsidRPr="2094D28D">
          <w:rPr>
            <w:rStyle w:val="Lienhypertexte"/>
          </w:rPr>
          <w:t>Spreadsheet</w:t>
        </w:r>
        <w:proofErr w:type="spellEnd"/>
        <w:r w:rsidR="0D04959D" w:rsidRPr="2094D28D">
          <w:rPr>
            <w:rStyle w:val="Lienhypertexte"/>
          </w:rPr>
          <w:t>:</w:t>
        </w:r>
        <w:proofErr w:type="gramStart"/>
        <w:r w:rsidR="0D04959D" w:rsidRPr="2094D28D">
          <w:rPr>
            <w:rStyle w:val="Lienhypertexte"/>
          </w:rPr>
          <w:t>:</w:t>
        </w:r>
        <w:proofErr w:type="spellStart"/>
        <w:r w:rsidR="0D04959D" w:rsidRPr="2094D28D">
          <w:rPr>
            <w:rStyle w:val="Lienhypertexte"/>
          </w:rPr>
          <w:t>WriteExcel</w:t>
        </w:r>
        <w:proofErr w:type="spellEnd"/>
        <w:proofErr w:type="gramEnd"/>
      </w:hyperlink>
      <w:r w:rsidR="00CF429B">
        <w:t xml:space="preserve"> </w:t>
      </w:r>
      <w:r w:rsidR="00886D18">
        <w:t>alors que dans la colonne gauche « Code multithread</w:t>
      </w:r>
      <w:r w:rsidR="00B95468">
        <w:t xml:space="preserve"> » on utilise la bibliothèque </w:t>
      </w:r>
      <w:hyperlink r:id="rId88">
        <w:r w:rsidR="11F08BF2" w:rsidRPr="2094D28D">
          <w:rPr>
            <w:rStyle w:val="Lienhypertexte"/>
          </w:rPr>
          <w:t>Excel::</w:t>
        </w:r>
        <w:proofErr w:type="spellStart"/>
        <w:r w:rsidR="11F08BF2" w:rsidRPr="2094D28D">
          <w:rPr>
            <w:rStyle w:val="Lienhypertexte"/>
          </w:rPr>
          <w:t>Writer</w:t>
        </w:r>
        <w:proofErr w:type="spellEnd"/>
        <w:r w:rsidR="11F08BF2" w:rsidRPr="2094D28D">
          <w:rPr>
            <w:rStyle w:val="Lienhypertexte"/>
          </w:rPr>
          <w:t>::XLSX</w:t>
        </w:r>
      </w:hyperlink>
      <w:r w:rsidR="634A6F6B">
        <w:t>.</w:t>
      </w:r>
      <w:r w:rsidR="002D4FD2">
        <w:t xml:space="preserve"> Il n’y a pas de réelle </w:t>
      </w:r>
      <w:r w:rsidR="0007546B">
        <w:t>distinction</w:t>
      </w:r>
      <w:r w:rsidR="00CD4888">
        <w:t xml:space="preserve"> entre ces deux </w:t>
      </w:r>
      <w:r w:rsidR="00E4157A">
        <w:t>bibliothèque</w:t>
      </w:r>
      <w:r w:rsidR="00CD4888">
        <w:t xml:space="preserve">, mis à </w:t>
      </w:r>
      <w:ins w:id="212" w:author="BAUDIN Alize" w:date="2023-06-22T12:17:00Z">
        <w:r w:rsidR="47731668">
          <w:t>part</w:t>
        </w:r>
      </w:ins>
      <w:r w:rsidR="00CD4888">
        <w:t xml:space="preserve"> que la </w:t>
      </w:r>
      <w:r w:rsidR="00E4157A">
        <w:t>bibliothèque</w:t>
      </w:r>
      <w:r w:rsidR="00D037AB">
        <w:t xml:space="preserve"> de gauche est plus récente et plus générale. Elle peut être plus facilement modifié et comprise pour tout le monde qui veut apporter des modifications, selon le besoin, au retour du fichier. </w:t>
      </w:r>
    </w:p>
    <w:p w14:paraId="2182CA76" w14:textId="6BA8CE22" w:rsidR="0063490D" w:rsidRDefault="00D037AB" w:rsidP="00FF4CE4">
      <w:r>
        <w:t>La bibliothèque de droite est plus complexe</w:t>
      </w:r>
      <w:r w:rsidR="00D07D3D">
        <w:t xml:space="preserve"> puisque plus ancienne et donc devant s’adapter à </w:t>
      </w:r>
      <w:r w:rsidR="00653939">
        <w:t>des versions antérieures</w:t>
      </w:r>
      <w:r w:rsidR="00D07D3D">
        <w:t xml:space="preserve"> d’Excel qui demande une adaptation au logiciel du script</w:t>
      </w:r>
      <w:r>
        <w:t xml:space="preserve">. C’est en effet </w:t>
      </w:r>
      <w:r w:rsidR="00F15496">
        <w:t xml:space="preserve">une bibliothèque adaptée pour Excel de 97 à 2007. Alors que la </w:t>
      </w:r>
      <w:r w:rsidR="00D07D3D">
        <w:t xml:space="preserve">bibliothèque de gauche, est la </w:t>
      </w:r>
      <w:r w:rsidR="00653939">
        <w:t>bibliothèque</w:t>
      </w:r>
      <w:r w:rsidR="00D07D3D">
        <w:t xml:space="preserve"> mis-à-jour de la bibliothèque de droite</w:t>
      </w:r>
      <w:r w:rsidR="00653939">
        <w:t xml:space="preserve">. Elle n’interprète effectivement pas Excel 97, mais cela n’est pas impactant dans notre script actuel. </w:t>
      </w:r>
    </w:p>
    <w:tbl>
      <w:tblPr>
        <w:tblStyle w:val="Grilledutableau"/>
        <w:tblW w:w="0" w:type="auto"/>
        <w:tblLook w:val="04A0" w:firstRow="1" w:lastRow="0" w:firstColumn="1" w:lastColumn="0" w:noHBand="0" w:noVBand="1"/>
      </w:tblPr>
      <w:tblGrid>
        <w:gridCol w:w="5228"/>
        <w:gridCol w:w="5228"/>
      </w:tblGrid>
      <w:tr w:rsidR="00D562C6" w14:paraId="58B986E6" w14:textId="77777777" w:rsidTr="00D562C6">
        <w:tc>
          <w:tcPr>
            <w:tcW w:w="10456" w:type="dxa"/>
            <w:gridSpan w:val="2"/>
            <w:vAlign w:val="center"/>
          </w:tcPr>
          <w:p w14:paraId="308E28A1" w14:textId="1A8AC3AA" w:rsidR="00D562C6" w:rsidRPr="00892F62" w:rsidRDefault="00D562C6" w:rsidP="00D562C6">
            <w:pPr>
              <w:jc w:val="center"/>
              <w:rPr>
                <w:b/>
                <w:bCs/>
              </w:rPr>
            </w:pPr>
            <w:r w:rsidRPr="00892F62">
              <w:rPr>
                <w:b/>
                <w:bCs/>
              </w:rPr>
              <w:t>Explication des variables en jeux</w:t>
            </w:r>
          </w:p>
        </w:tc>
      </w:tr>
      <w:tr w:rsidR="00D562C6" w14:paraId="2409839D" w14:textId="77777777" w:rsidTr="00D562C6">
        <w:tc>
          <w:tcPr>
            <w:tcW w:w="5228" w:type="dxa"/>
          </w:tcPr>
          <w:p w14:paraId="6078FA4C" w14:textId="488DCBDF" w:rsidR="00D562C6" w:rsidRPr="00892F62" w:rsidRDefault="00D562C6" w:rsidP="00892F62">
            <w:pPr>
              <w:jc w:val="center"/>
              <w:rPr>
                <w:b/>
                <w:bCs/>
                <w:color w:val="0E02FE"/>
              </w:rPr>
            </w:pPr>
            <w:r w:rsidRPr="00892F62">
              <w:rPr>
                <w:b/>
                <w:bCs/>
                <w:color w:val="0E02FE"/>
              </w:rPr>
              <w:t>Code initiale</w:t>
            </w:r>
          </w:p>
        </w:tc>
        <w:tc>
          <w:tcPr>
            <w:tcW w:w="5228" w:type="dxa"/>
          </w:tcPr>
          <w:p w14:paraId="1C272029" w14:textId="340F10C0" w:rsidR="00D562C6" w:rsidRPr="00892F62" w:rsidRDefault="00D562C6" w:rsidP="00892F62">
            <w:pPr>
              <w:jc w:val="center"/>
              <w:rPr>
                <w:b/>
                <w:bCs/>
                <w:color w:val="0E02FE"/>
              </w:rPr>
            </w:pPr>
            <w:r w:rsidRPr="00892F62">
              <w:rPr>
                <w:b/>
                <w:bCs/>
                <w:color w:val="0E02FE"/>
              </w:rPr>
              <w:t xml:space="preserve">Code </w:t>
            </w:r>
            <w:proofErr w:type="spellStart"/>
            <w:r w:rsidRPr="00892F62">
              <w:rPr>
                <w:b/>
                <w:bCs/>
                <w:color w:val="0E02FE"/>
              </w:rPr>
              <w:t>multithreader</w:t>
            </w:r>
            <w:proofErr w:type="spellEnd"/>
          </w:p>
        </w:tc>
      </w:tr>
      <w:tr w:rsidR="00D562C6" w:rsidRPr="00EA4668" w14:paraId="096ACBE0" w14:textId="77777777" w:rsidTr="00D562C6">
        <w:tc>
          <w:tcPr>
            <w:tcW w:w="5228" w:type="dxa"/>
          </w:tcPr>
          <w:p w14:paraId="06733AF1" w14:textId="7E9358A7" w:rsidR="00ED71E1" w:rsidRDefault="00ED71E1" w:rsidP="00FF4CE4">
            <w:r>
              <w:t xml:space="preserve">- </w:t>
            </w:r>
            <w:r w:rsidRPr="00A20F50">
              <w:rPr>
                <w:color w:val="00B0F0"/>
              </w:rPr>
              <w:t>$</w:t>
            </w:r>
            <w:proofErr w:type="spellStart"/>
            <w:r w:rsidR="00AF18B7" w:rsidRPr="00A20F50">
              <w:rPr>
                <w:color w:val="00B0F0"/>
              </w:rPr>
              <w:t>xlsfile</w:t>
            </w:r>
            <w:proofErr w:type="spellEnd"/>
            <w:r w:rsidR="00AF18B7" w:rsidRPr="00A20F50">
              <w:rPr>
                <w:color w:val="00B0F0"/>
              </w:rPr>
              <w:t> </w:t>
            </w:r>
            <w:r w:rsidR="00AF18B7">
              <w:t xml:space="preserve">:= désigne le lieu de l’écriture de notre </w:t>
            </w:r>
            <w:proofErr w:type="spellStart"/>
            <w:r w:rsidR="00AF18B7">
              <w:t>workbook</w:t>
            </w:r>
            <w:proofErr w:type="spellEnd"/>
            <w:r w:rsidR="00AF18B7">
              <w:t xml:space="preserve">. Ici on </w:t>
            </w:r>
            <w:r w:rsidR="00A20F50">
              <w:t>le retour</w:t>
            </w:r>
            <w:r w:rsidR="00AF18B7">
              <w:t xml:space="preserve"> de notre </w:t>
            </w:r>
            <w:r w:rsidR="00367647">
              <w:t xml:space="preserve">répertoire temporaire </w:t>
            </w:r>
            <w:r w:rsidR="00367647" w:rsidRPr="00A20F50">
              <w:rPr>
                <w:color w:val="00B0F0"/>
              </w:rPr>
              <w:t>$</w:t>
            </w:r>
            <w:proofErr w:type="spellStart"/>
            <w:r w:rsidR="00367647" w:rsidRPr="00A20F50">
              <w:rPr>
                <w:color w:val="00B0F0"/>
              </w:rPr>
              <w:t>tem</w:t>
            </w:r>
            <w:r w:rsidR="00CB2797">
              <w:rPr>
                <w:color w:val="00B0F0"/>
              </w:rPr>
              <w:t>p</w:t>
            </w:r>
            <w:r w:rsidR="00367647" w:rsidRPr="00A20F50">
              <w:rPr>
                <w:color w:val="00B0F0"/>
              </w:rPr>
              <w:t>dir</w:t>
            </w:r>
            <w:proofErr w:type="spellEnd"/>
            <w:r w:rsidR="00367647">
              <w:t>, défini en premier lieu.</w:t>
            </w:r>
          </w:p>
          <w:p w14:paraId="4F0F2BC1" w14:textId="55F39169" w:rsidR="008E53BA" w:rsidRDefault="008E53BA" w:rsidP="00FF4CE4">
            <w:r>
              <w:t>Cela définit donc un chemin (ici absolu).</w:t>
            </w:r>
          </w:p>
          <w:p w14:paraId="219C066B" w14:textId="108AE2D2" w:rsidR="00ED71E1" w:rsidRPr="008E53BA" w:rsidRDefault="00367647" w:rsidP="00FF4CE4">
            <w:r w:rsidRPr="008E53BA">
              <w:t xml:space="preserve">- </w:t>
            </w:r>
            <w:r w:rsidR="002339ED" w:rsidRPr="00A20F50">
              <w:rPr>
                <w:color w:val="00B0F0"/>
              </w:rPr>
              <w:t>$</w:t>
            </w:r>
            <w:proofErr w:type="spellStart"/>
            <w:r w:rsidR="002339ED" w:rsidRPr="00A20F50">
              <w:rPr>
                <w:color w:val="00B0F0"/>
              </w:rPr>
              <w:t>workbook</w:t>
            </w:r>
            <w:proofErr w:type="spellEnd"/>
            <w:r w:rsidR="002339ED" w:rsidRPr="00A20F50">
              <w:rPr>
                <w:color w:val="00B0F0"/>
              </w:rPr>
              <w:t xml:space="preserve"> </w:t>
            </w:r>
            <w:r w:rsidR="002339ED" w:rsidRPr="00A20F50">
              <w:rPr>
                <w:b/>
                <w:bCs/>
              </w:rPr>
              <w:t xml:space="preserve">= </w:t>
            </w:r>
            <w:proofErr w:type="spellStart"/>
            <w:r w:rsidR="002339ED" w:rsidRPr="00A20F50">
              <w:rPr>
                <w:b/>
                <w:bCs/>
              </w:rPr>
              <w:t>Spreadsheet</w:t>
            </w:r>
            <w:proofErr w:type="spellEnd"/>
            <w:proofErr w:type="gramStart"/>
            <w:r w:rsidR="002339ED" w:rsidRPr="00A20F50">
              <w:rPr>
                <w:b/>
                <w:bCs/>
              </w:rPr>
              <w:t>::</w:t>
            </w:r>
            <w:proofErr w:type="spellStart"/>
            <w:r w:rsidR="002339ED" w:rsidRPr="00A20F50">
              <w:rPr>
                <w:b/>
                <w:bCs/>
              </w:rPr>
              <w:t>WriteExcel</w:t>
            </w:r>
            <w:proofErr w:type="spellEnd"/>
            <w:proofErr w:type="gramEnd"/>
            <w:r w:rsidR="002339ED" w:rsidRPr="00A20F50">
              <w:rPr>
                <w:b/>
                <w:bCs/>
              </w:rPr>
              <w:t>-&gt;new</w:t>
            </w:r>
            <w:r w:rsidR="002339ED" w:rsidRPr="008E53BA">
              <w:t>(</w:t>
            </w:r>
            <w:r w:rsidR="002339ED" w:rsidRPr="00A20F50">
              <w:rPr>
                <w:color w:val="00B0F0"/>
              </w:rPr>
              <w:t>$</w:t>
            </w:r>
            <w:proofErr w:type="spellStart"/>
            <w:r w:rsidR="002339ED" w:rsidRPr="00A20F50">
              <w:rPr>
                <w:color w:val="00B0F0"/>
              </w:rPr>
              <w:t>xlsfile</w:t>
            </w:r>
            <w:proofErr w:type="spellEnd"/>
            <w:r w:rsidR="002339ED" w:rsidRPr="008E53BA">
              <w:t>) := créer un</w:t>
            </w:r>
            <w:r w:rsidR="008E53BA" w:rsidRPr="008E53BA">
              <w:t xml:space="preserve"> document Excel sans feuille</w:t>
            </w:r>
            <w:r w:rsidR="008E53BA">
              <w:t xml:space="preserve"> dans le chemin donnée.</w:t>
            </w:r>
            <w:r w:rsidR="00F60F70">
              <w:t xml:space="preserve"> On ajoute</w:t>
            </w:r>
            <w:r w:rsidR="00D51F2D">
              <w:t>ra</w:t>
            </w:r>
            <w:r w:rsidR="00F60F70">
              <w:t xml:space="preserve"> cette variable à la fin de notre</w:t>
            </w:r>
            <w:r w:rsidR="00D51F2D">
              <w:t xml:space="preserve"> configuration de nos feuilles du fichier Excel.</w:t>
            </w:r>
          </w:p>
          <w:p w14:paraId="47F677C5" w14:textId="03FFC1DA" w:rsidR="00ED71E1" w:rsidRDefault="00F4455C" w:rsidP="00FF4CE4">
            <w:r w:rsidRPr="00F4455C">
              <w:t xml:space="preserve">- </w:t>
            </w:r>
            <w:r w:rsidRPr="00A20F50">
              <w:rPr>
                <w:color w:val="00B0F0"/>
              </w:rPr>
              <w:t>$</w:t>
            </w:r>
            <w:proofErr w:type="spellStart"/>
            <w:r w:rsidRPr="00A20F50">
              <w:rPr>
                <w:color w:val="00B0F0"/>
              </w:rPr>
              <w:t>defautll_format</w:t>
            </w:r>
            <w:proofErr w:type="spellEnd"/>
            <w:r w:rsidRPr="00A20F50">
              <w:rPr>
                <w:color w:val="00B0F0"/>
              </w:rPr>
              <w:t xml:space="preserve"> </w:t>
            </w:r>
            <w:r w:rsidRPr="00F4455C">
              <w:t xml:space="preserve">-&gt; </w:t>
            </w:r>
            <w:proofErr w:type="spellStart"/>
            <w:r w:rsidRPr="00A20F50">
              <w:rPr>
                <w:b/>
                <w:bCs/>
              </w:rPr>
              <w:t>add_</w:t>
            </w:r>
            <w:proofErr w:type="gramStart"/>
            <w:r w:rsidRPr="00A20F50">
              <w:rPr>
                <w:b/>
                <w:bCs/>
              </w:rPr>
              <w:t>format</w:t>
            </w:r>
            <w:proofErr w:type="spellEnd"/>
            <w:r w:rsidRPr="00A20F50">
              <w:rPr>
                <w:b/>
                <w:bCs/>
              </w:rPr>
              <w:t>(</w:t>
            </w:r>
            <w:proofErr w:type="gramEnd"/>
            <w:r w:rsidRPr="00A20F50">
              <w:rPr>
                <w:b/>
                <w:bCs/>
              </w:rPr>
              <w:t>)</w:t>
            </w:r>
            <w:r w:rsidRPr="00F4455C">
              <w:t> := ajout un</w:t>
            </w:r>
            <w:r>
              <w:t xml:space="preserve"> format type à notre fichier Excel</w:t>
            </w:r>
          </w:p>
          <w:p w14:paraId="3048D62A" w14:textId="77777777" w:rsidR="00D51F2D" w:rsidRDefault="00245526" w:rsidP="00FF4CE4">
            <w:r>
              <w:t xml:space="preserve">- </w:t>
            </w:r>
            <w:r w:rsidRPr="00A20F50">
              <w:rPr>
                <w:color w:val="00B0F0"/>
              </w:rPr>
              <w:t>$</w:t>
            </w:r>
            <w:proofErr w:type="spellStart"/>
            <w:r w:rsidRPr="00A20F50">
              <w:rPr>
                <w:color w:val="00B0F0"/>
              </w:rPr>
              <w:t>title_format</w:t>
            </w:r>
            <w:proofErr w:type="spellEnd"/>
            <w:r w:rsidRPr="00A20F50">
              <w:rPr>
                <w:color w:val="00B0F0"/>
              </w:rPr>
              <w:t xml:space="preserve"> </w:t>
            </w:r>
            <w:r>
              <w:t xml:space="preserve">-&gt; </w:t>
            </w:r>
            <w:proofErr w:type="spellStart"/>
            <w:r w:rsidRPr="00A20F50">
              <w:rPr>
                <w:b/>
                <w:bCs/>
              </w:rPr>
              <w:t>add_</w:t>
            </w:r>
            <w:proofErr w:type="gramStart"/>
            <w:r w:rsidRPr="00A20F50">
              <w:rPr>
                <w:b/>
                <w:bCs/>
              </w:rPr>
              <w:t>format</w:t>
            </w:r>
            <w:proofErr w:type="spellEnd"/>
            <w:r w:rsidRPr="00A20F50">
              <w:rPr>
                <w:b/>
                <w:bCs/>
              </w:rPr>
              <w:t>()</w:t>
            </w:r>
            <w:proofErr w:type="gramEnd"/>
          </w:p>
          <w:p w14:paraId="6C20830B" w14:textId="4DC94FBF" w:rsidR="002C64EB" w:rsidRPr="002C64EB" w:rsidRDefault="002C64EB" w:rsidP="002C64EB">
            <w:r w:rsidRPr="00A20F50">
              <w:rPr>
                <w:color w:val="00B0F0"/>
              </w:rPr>
              <w:lastRenderedPageBreak/>
              <w:t>$</w:t>
            </w:r>
            <w:proofErr w:type="spellStart"/>
            <w:r w:rsidRPr="00A20F50">
              <w:rPr>
                <w:color w:val="00B0F0"/>
              </w:rPr>
              <w:t>title_format</w:t>
            </w:r>
            <w:proofErr w:type="spellEnd"/>
            <w:r w:rsidRPr="00A20F50">
              <w:rPr>
                <w:b/>
                <w:bCs/>
              </w:rPr>
              <w:t>-&gt;</w:t>
            </w:r>
            <w:proofErr w:type="spellStart"/>
            <w:r w:rsidRPr="00A20F50">
              <w:rPr>
                <w:b/>
                <w:bCs/>
              </w:rPr>
              <w:t>set_</w:t>
            </w:r>
            <w:proofErr w:type="gramStart"/>
            <w:r w:rsidRPr="00A20F50">
              <w:rPr>
                <w:b/>
                <w:bCs/>
              </w:rPr>
              <w:t>bold</w:t>
            </w:r>
            <w:proofErr w:type="spellEnd"/>
            <w:r w:rsidRPr="00A20F50">
              <w:rPr>
                <w:b/>
                <w:bCs/>
              </w:rPr>
              <w:t>(</w:t>
            </w:r>
            <w:proofErr w:type="gramEnd"/>
            <w:r w:rsidRPr="00A20F50">
              <w:rPr>
                <w:b/>
                <w:bCs/>
              </w:rPr>
              <w:t>);</w:t>
            </w:r>
            <w:r w:rsidRPr="002C64EB">
              <w:t xml:space="preserve"> (:= écrit en g</w:t>
            </w:r>
            <w:r>
              <w:t>ras)</w:t>
            </w:r>
          </w:p>
          <w:p w14:paraId="36503C4D" w14:textId="71B3E136" w:rsidR="002C64EB" w:rsidRPr="002C64EB" w:rsidRDefault="002C64EB" w:rsidP="002C64EB">
            <w:r w:rsidRPr="00A20F50">
              <w:rPr>
                <w:color w:val="00B0F0"/>
              </w:rPr>
              <w:t>$</w:t>
            </w:r>
            <w:proofErr w:type="spellStart"/>
            <w:r w:rsidRPr="00A20F50">
              <w:rPr>
                <w:color w:val="00B0F0"/>
              </w:rPr>
              <w:t>title_format</w:t>
            </w:r>
            <w:proofErr w:type="spellEnd"/>
            <w:r w:rsidRPr="00A20F50">
              <w:rPr>
                <w:b/>
                <w:bCs/>
              </w:rPr>
              <w:t>-&gt;</w:t>
            </w:r>
            <w:proofErr w:type="spellStart"/>
            <w:r w:rsidRPr="00A20F50">
              <w:rPr>
                <w:b/>
                <w:bCs/>
              </w:rPr>
              <w:t>set_size</w:t>
            </w:r>
            <w:proofErr w:type="spellEnd"/>
            <w:r w:rsidRPr="00A20F50">
              <w:rPr>
                <w:b/>
                <w:bCs/>
              </w:rPr>
              <w:t>(11)</w:t>
            </w:r>
            <w:r w:rsidRPr="002C64EB">
              <w:t>; (:= taille de la</w:t>
            </w:r>
            <w:r>
              <w:t xml:space="preserve"> typographie)</w:t>
            </w:r>
          </w:p>
          <w:p w14:paraId="3F2620D4" w14:textId="79837791" w:rsidR="002C64EB" w:rsidRPr="002C64EB" w:rsidRDefault="002C64EB" w:rsidP="002C64EB">
            <w:r w:rsidRPr="00A20F50">
              <w:rPr>
                <w:color w:val="00B0F0"/>
              </w:rPr>
              <w:t>$</w:t>
            </w:r>
            <w:proofErr w:type="spellStart"/>
            <w:r w:rsidRPr="00A20F50">
              <w:rPr>
                <w:color w:val="00B0F0"/>
              </w:rPr>
              <w:t>title_format</w:t>
            </w:r>
            <w:proofErr w:type="spellEnd"/>
            <w:r w:rsidRPr="00A20F50">
              <w:rPr>
                <w:b/>
                <w:bCs/>
              </w:rPr>
              <w:t>-&gt;</w:t>
            </w:r>
            <w:proofErr w:type="spellStart"/>
            <w:r w:rsidRPr="00A20F50">
              <w:rPr>
                <w:b/>
                <w:bCs/>
              </w:rPr>
              <w:t>set_</w:t>
            </w:r>
            <w:proofErr w:type="gramStart"/>
            <w:r w:rsidRPr="00A20F50">
              <w:rPr>
                <w:b/>
                <w:bCs/>
              </w:rPr>
              <w:t>align</w:t>
            </w:r>
            <w:proofErr w:type="spellEnd"/>
            <w:r w:rsidRPr="00A20F50">
              <w:rPr>
                <w:b/>
                <w:bCs/>
              </w:rPr>
              <w:t>(</w:t>
            </w:r>
            <w:proofErr w:type="gramEnd"/>
            <w:r w:rsidRPr="002C64EB">
              <w:t>'</w:t>
            </w:r>
            <w:r w:rsidRPr="00FB0A1A">
              <w:rPr>
                <w:color w:val="C45911" w:themeColor="accent2" w:themeShade="BF"/>
              </w:rPr>
              <w:t>center</w:t>
            </w:r>
            <w:r w:rsidRPr="002C64EB">
              <w:t>'); (:= centre le t</w:t>
            </w:r>
            <w:r>
              <w:t>exte)</w:t>
            </w:r>
          </w:p>
          <w:p w14:paraId="6D004586" w14:textId="2FF4CF0D" w:rsidR="002C64EB" w:rsidRDefault="002C64EB" w:rsidP="002C64EB">
            <w:pPr>
              <w:rPr>
                <w:lang w:val="en-US"/>
              </w:rPr>
            </w:pPr>
            <w:r w:rsidRPr="00A20F50">
              <w:rPr>
                <w:color w:val="00B0F0"/>
                <w:lang w:val="en-US"/>
              </w:rPr>
              <w:t>$</w:t>
            </w:r>
            <w:proofErr w:type="spellStart"/>
            <w:r w:rsidRPr="00A20F50">
              <w:rPr>
                <w:color w:val="00B0F0"/>
                <w:lang w:val="en-US"/>
              </w:rPr>
              <w:t>title_format</w:t>
            </w:r>
            <w:proofErr w:type="spellEnd"/>
            <w:r w:rsidRPr="00A20F50">
              <w:rPr>
                <w:b/>
                <w:bCs/>
                <w:lang w:val="en-US"/>
              </w:rPr>
              <w:t>-&gt;</w:t>
            </w:r>
            <w:proofErr w:type="spellStart"/>
            <w:r w:rsidRPr="00A20F50">
              <w:rPr>
                <w:b/>
                <w:bCs/>
                <w:lang w:val="en-US"/>
              </w:rPr>
              <w:t>set_color</w:t>
            </w:r>
            <w:proofErr w:type="spellEnd"/>
            <w:r w:rsidRPr="002C64EB">
              <w:rPr>
                <w:lang w:val="en-US"/>
              </w:rPr>
              <w:t>('</w:t>
            </w:r>
            <w:r w:rsidRPr="00FB0A1A">
              <w:rPr>
                <w:color w:val="C45911" w:themeColor="accent2" w:themeShade="BF"/>
                <w:lang w:val="en-US"/>
              </w:rPr>
              <w:t>blue</w:t>
            </w:r>
            <w:r w:rsidRPr="002C64EB">
              <w:rPr>
                <w:lang w:val="en-US"/>
              </w:rPr>
              <w:t>');</w:t>
            </w:r>
            <w:r>
              <w:rPr>
                <w:lang w:val="en-US"/>
              </w:rPr>
              <w:t xml:space="preserve"> (:= </w:t>
            </w:r>
            <w:r w:rsidR="00F40A72">
              <w:rPr>
                <w:lang w:val="en-US"/>
              </w:rPr>
              <w:t xml:space="preserve">met </w:t>
            </w:r>
            <w:proofErr w:type="spellStart"/>
            <w:r w:rsidR="00F40A72">
              <w:rPr>
                <w:lang w:val="en-US"/>
              </w:rPr>
              <w:t>une</w:t>
            </w:r>
            <w:proofErr w:type="spellEnd"/>
            <w:r w:rsidR="00F40A72">
              <w:rPr>
                <w:lang w:val="en-US"/>
              </w:rPr>
              <w:t xml:space="preserve"> couleur)</w:t>
            </w:r>
          </w:p>
          <w:p w14:paraId="2C51369B" w14:textId="4998D906" w:rsidR="00F4455C" w:rsidRPr="00F40A72" w:rsidRDefault="002C64EB" w:rsidP="002C64EB">
            <w:r w:rsidRPr="002C64EB">
              <w:t xml:space="preserve">:= </w:t>
            </w:r>
            <w:r w:rsidR="00F40A72">
              <w:t xml:space="preserve">autre format, ici </w:t>
            </w:r>
            <w:ins w:id="213" w:author="BAUDIN Alize" w:date="2023-06-22T12:18:00Z">
              <w:r w:rsidR="00F40A72">
                <w:t xml:space="preserve">des titres </w:t>
              </w:r>
              <w:r w:rsidR="3ECA8A58">
                <w:t>présents</w:t>
              </w:r>
            </w:ins>
            <w:r w:rsidR="00F40A72">
              <w:t xml:space="preserve"> en première ligne de notre tableau Excel.</w:t>
            </w:r>
          </w:p>
          <w:p w14:paraId="6B5F5D9E" w14:textId="75C2BE81" w:rsidR="008511D5" w:rsidRDefault="005023FC" w:rsidP="00FF4CE4">
            <w:r>
              <w:t xml:space="preserve">- </w:t>
            </w:r>
            <w:r w:rsidRPr="00A20F50">
              <w:rPr>
                <w:color w:val="00B0F0"/>
              </w:rPr>
              <w:t>%</w:t>
            </w:r>
            <w:proofErr w:type="spellStart"/>
            <w:r w:rsidRPr="00A20F50">
              <w:rPr>
                <w:color w:val="00B0F0"/>
              </w:rPr>
              <w:t>sheet</w:t>
            </w:r>
            <w:r w:rsidR="00184B4C" w:rsidRPr="00A20F50">
              <w:rPr>
                <w:color w:val="00B0F0"/>
              </w:rPr>
              <w:t>s</w:t>
            </w:r>
            <w:proofErr w:type="spellEnd"/>
            <w:r w:rsidRPr="00A20F50">
              <w:rPr>
                <w:color w:val="00B0F0"/>
              </w:rPr>
              <w:t> </w:t>
            </w:r>
            <w:r>
              <w:t xml:space="preserve">:= fait </w:t>
            </w:r>
            <w:ins w:id="214" w:author="BAUDIN Alize" w:date="2023-06-22T12:17:00Z">
              <w:r w:rsidR="60E293DF">
                <w:t>un</w:t>
              </w:r>
              <w:r>
                <w:t xml:space="preserve"> hash</w:t>
              </w:r>
            </w:ins>
            <w:r>
              <w:t xml:space="preserve"> dans lequel on</w:t>
            </w:r>
            <w:r w:rsidR="00771077">
              <w:t xml:space="preserve"> va faire </w:t>
            </w:r>
            <w:ins w:id="215" w:author="BAUDIN Alize" w:date="2023-06-22T12:17:00Z">
              <w:r w:rsidR="00771077">
                <w:t xml:space="preserve">deux feuilles </w:t>
              </w:r>
              <w:r w:rsidR="263493A9">
                <w:t>distinctes</w:t>
              </w:r>
            </w:ins>
            <w:r w:rsidR="3AC40069">
              <w:t xml:space="preserve"> </w:t>
            </w:r>
            <w:del w:id="216" w:author="BAUDIN Alize" w:date="2023-06-22T12:18:00Z">
              <w:r w:rsidDel="3AC40069">
                <w:delText>ne</w:delText>
              </w:r>
            </w:del>
            <w:ins w:id="217" w:author="BAUDIN Alize" w:date="2023-06-22T12:18:00Z">
              <w:r w:rsidR="437908DD">
                <w:t>en</w:t>
              </w:r>
            </w:ins>
            <w:r w:rsidR="3AC40069">
              <w:t xml:space="preserve"> l</w:t>
            </w:r>
            <w:ins w:id="218" w:author="BAUDIN Alize" w:date="2023-06-22T12:18:00Z">
              <w:r w:rsidR="365EE2CD">
                <w:t>es</w:t>
              </w:r>
            </w:ins>
            <w:del w:id="219" w:author="BAUDIN Alize" w:date="2023-06-22T12:18:00Z">
              <w:r w:rsidDel="3AC40069">
                <w:delText>a</w:delText>
              </w:r>
            </w:del>
            <w:r w:rsidR="3AC40069">
              <w:t>quelle</w:t>
            </w:r>
            <w:ins w:id="220" w:author="BAUDIN Alize" w:date="2023-06-22T12:18:00Z">
              <w:r w:rsidR="791CF9D2">
                <w:t>s</w:t>
              </w:r>
            </w:ins>
            <w:r w:rsidR="00771077">
              <w:t xml:space="preserve"> on va stocker les erreurs et le retour de </w:t>
            </w:r>
            <w:ins w:id="221" w:author="BAUDIN Alize" w:date="2023-06-22T12:17:00Z">
              <w:r w:rsidR="2270361B">
                <w:t>bons</w:t>
              </w:r>
              <w:r w:rsidR="00771077">
                <w:t xml:space="preserve"> résultats</w:t>
              </w:r>
            </w:ins>
            <w:ins w:id="222" w:author="BAUDIN Alize" w:date="2023-06-22T12:19:00Z">
              <w:r w:rsidR="2F14761C">
                <w:t xml:space="preserve"> respectivement</w:t>
              </w:r>
            </w:ins>
            <w:r w:rsidR="00771077">
              <w:t xml:space="preserve">. </w:t>
            </w:r>
          </w:p>
          <w:p w14:paraId="3EBF6BC6" w14:textId="090D8DEF" w:rsidR="008511D5" w:rsidRDefault="008511D5" w:rsidP="00FF4CE4">
            <w:r>
              <w:t>En outre on initialise et configure notre feuille Excel.</w:t>
            </w:r>
          </w:p>
          <w:p w14:paraId="349A5E51" w14:textId="50A1D46E" w:rsidR="00184B4C" w:rsidRDefault="00184B4C" w:rsidP="00FF4CE4">
            <w:r>
              <w:t>‘</w:t>
            </w:r>
            <w:proofErr w:type="spellStart"/>
            <w:r>
              <w:t>Sheet</w:t>
            </w:r>
            <w:proofErr w:type="spellEnd"/>
            <w:r>
              <w:t> ‘ en anglais veut juste dire ‘feuille’.</w:t>
            </w:r>
          </w:p>
          <w:p w14:paraId="7712ACD5" w14:textId="48C2FD50" w:rsidR="00184B4C" w:rsidRDefault="00184B4C" w:rsidP="00FF4CE4">
            <w:r w:rsidRPr="009D52B7">
              <w:t xml:space="preserve">- </w:t>
            </w:r>
            <w:r w:rsidR="008511D5" w:rsidRPr="00A20F50">
              <w:rPr>
                <w:color w:val="00B0F0"/>
              </w:rPr>
              <w:t>$</w:t>
            </w:r>
            <w:proofErr w:type="spellStart"/>
            <w:r w:rsidR="008511D5" w:rsidRPr="00A20F50">
              <w:rPr>
                <w:color w:val="00B0F0"/>
              </w:rPr>
              <w:t>workbook</w:t>
            </w:r>
            <w:proofErr w:type="spellEnd"/>
            <w:r w:rsidR="008511D5" w:rsidRPr="00A20F50">
              <w:rPr>
                <w:b/>
                <w:bCs/>
              </w:rPr>
              <w:t>-&gt;</w:t>
            </w:r>
            <w:proofErr w:type="spellStart"/>
            <w:r w:rsidR="008511D5" w:rsidRPr="00A20F50">
              <w:rPr>
                <w:b/>
                <w:bCs/>
              </w:rPr>
              <w:t>add_worksheet</w:t>
            </w:r>
            <w:proofErr w:type="spellEnd"/>
            <w:r w:rsidR="008511D5" w:rsidRPr="009D52B7">
              <w:t>(‘’</w:t>
            </w:r>
            <w:r w:rsidR="008511D5" w:rsidRPr="00FB0A1A">
              <w:rPr>
                <w:color w:val="C45911" w:themeColor="accent2" w:themeShade="BF"/>
              </w:rPr>
              <w:t>nom.xlsx</w:t>
            </w:r>
            <w:r w:rsidR="008511D5" w:rsidRPr="009D52B7">
              <w:t xml:space="preserve">”) </w:t>
            </w:r>
            <w:r w:rsidR="009D52B7" w:rsidRPr="009D52B7">
              <w:t>indique que l’on ajou</w:t>
            </w:r>
            <w:r w:rsidR="009D52B7">
              <w:t xml:space="preserve">te une feuille dans le fichier </w:t>
            </w:r>
            <w:r w:rsidR="00972521">
              <w:t>Excel.</w:t>
            </w:r>
          </w:p>
          <w:p w14:paraId="4DF682E3" w14:textId="538CFE4C" w:rsidR="00ED71E1" w:rsidRDefault="00982EE9" w:rsidP="00FF4CE4">
            <w:r w:rsidRPr="00EA4668">
              <w:rPr>
                <w:lang w:val="en-US"/>
              </w:rPr>
              <w:t xml:space="preserve">- </w:t>
            </w:r>
            <w:r w:rsidRPr="00A20F50">
              <w:rPr>
                <w:color w:val="00B0F0"/>
                <w:lang w:val="en-US"/>
              </w:rPr>
              <w:t>$</w:t>
            </w:r>
            <w:proofErr w:type="gramStart"/>
            <w:r w:rsidRPr="00A20F50">
              <w:rPr>
                <w:color w:val="00B0F0"/>
                <w:lang w:val="en-US"/>
              </w:rPr>
              <w:t>sheet</w:t>
            </w:r>
            <w:r w:rsidRPr="00EA4668">
              <w:rPr>
                <w:lang w:val="en-US"/>
              </w:rPr>
              <w:t>(</w:t>
            </w:r>
            <w:proofErr w:type="gramEnd"/>
            <w:r w:rsidR="00EA4668" w:rsidRPr="00EA4668">
              <w:rPr>
                <w:lang w:val="en-US"/>
              </w:rPr>
              <w:t>‘’</w:t>
            </w:r>
            <w:proofErr w:type="spellStart"/>
            <w:r w:rsidR="00EA4668" w:rsidRPr="00FB0A1A">
              <w:rPr>
                <w:color w:val="C45911" w:themeColor="accent2" w:themeShade="BF"/>
                <w:lang w:val="en-US"/>
              </w:rPr>
              <w:t>nom_feuille</w:t>
            </w:r>
            <w:proofErr w:type="spellEnd"/>
            <w:r w:rsidR="00EA4668" w:rsidRPr="00FB0A1A">
              <w:rPr>
                <w:color w:val="C45911" w:themeColor="accent2" w:themeShade="BF"/>
                <w:lang w:val="en-US"/>
              </w:rPr>
              <w:t>’’</w:t>
            </w:r>
            <w:r w:rsidR="00EA4668" w:rsidRPr="00EA4668">
              <w:rPr>
                <w:lang w:val="en-US"/>
              </w:rPr>
              <w:t>)-&gt;{‘</w:t>
            </w:r>
            <w:r w:rsidR="00EA4668" w:rsidRPr="00FB0A1A">
              <w:rPr>
                <w:color w:val="C45911" w:themeColor="accent2" w:themeShade="BF"/>
                <w:lang w:val="en-US"/>
              </w:rPr>
              <w:t>sheet</w:t>
            </w:r>
            <w:r w:rsidR="00EA4668" w:rsidRPr="00EA4668">
              <w:rPr>
                <w:lang w:val="en-US"/>
              </w:rPr>
              <w:t xml:space="preserve">’} </w:t>
            </w:r>
            <w:r w:rsidR="00EA4668" w:rsidRPr="00A20F50">
              <w:rPr>
                <w:b/>
                <w:bCs/>
                <w:lang w:val="en-US"/>
              </w:rPr>
              <w:t>-&gt;</w:t>
            </w:r>
            <w:proofErr w:type="spellStart"/>
            <w:r w:rsidR="00EA4668" w:rsidRPr="00A20F50">
              <w:rPr>
                <w:b/>
                <w:bCs/>
                <w:lang w:val="en-US"/>
              </w:rPr>
              <w:t>set_column</w:t>
            </w:r>
            <w:proofErr w:type="spellEnd"/>
            <w:r w:rsidR="00EA4668" w:rsidRPr="00A20F50">
              <w:rPr>
                <w:b/>
                <w:bCs/>
                <w:lang w:val="en-US"/>
              </w:rPr>
              <w:t>()</w:t>
            </w:r>
            <w:r w:rsidR="00EA4668" w:rsidRPr="00EA4668">
              <w:rPr>
                <w:lang w:val="en-US"/>
              </w:rPr>
              <w:t>.</w:t>
            </w:r>
            <w:r w:rsidR="00EA4668">
              <w:rPr>
                <w:lang w:val="en-US"/>
              </w:rPr>
              <w:t xml:space="preserve"> </w:t>
            </w:r>
            <w:r w:rsidR="00EA4668" w:rsidRPr="00EA4668">
              <w:t>Ici on configure la taille et le format des colonnes.</w:t>
            </w:r>
            <w:r w:rsidR="00EA4668">
              <w:t xml:space="preserve"> En effet,</w:t>
            </w:r>
            <w:r w:rsidR="00972521">
              <w:t xml:space="preserve"> </w:t>
            </w:r>
            <w:r w:rsidR="00CF7576">
              <w:t xml:space="preserve">le </w:t>
            </w:r>
            <w:proofErr w:type="spellStart"/>
            <w:r w:rsidR="00CF7576">
              <w:t>workbook</w:t>
            </w:r>
            <w:proofErr w:type="spellEnd"/>
            <w:r w:rsidR="00CF7576">
              <w:t xml:space="preserve"> n’adapte pas la taille selon la taille maximal</w:t>
            </w:r>
            <w:r w:rsidR="00ED71E1">
              <w:t xml:space="preserve">e </w:t>
            </w:r>
            <w:r w:rsidR="00CF7576">
              <w:t xml:space="preserve">de ce qui est écrit. </w:t>
            </w:r>
          </w:p>
          <w:p w14:paraId="1CB2ACE1" w14:textId="7FF7514A" w:rsidR="00982EE9" w:rsidRPr="00EA4668" w:rsidRDefault="00CF7576" w:rsidP="00FF4CE4">
            <w:r>
              <w:t xml:space="preserve">Cela fonctionne ainsi comme l’utilisation classique </w:t>
            </w:r>
            <w:r w:rsidR="00ED71E1">
              <w:t>d’Excel.</w:t>
            </w:r>
            <w:r w:rsidR="00EA4668">
              <w:t xml:space="preserve"> </w:t>
            </w:r>
          </w:p>
          <w:p w14:paraId="1C0AD2CA" w14:textId="6AADF5A7" w:rsidR="0094133A" w:rsidRPr="00EA4668" w:rsidRDefault="00DF24F7" w:rsidP="00FF4CE4">
            <w:r>
              <w:t>- […</w:t>
            </w:r>
            <w:proofErr w:type="gramStart"/>
            <w:r>
              <w:t>]</w:t>
            </w:r>
            <w:proofErr w:type="spellStart"/>
            <w:r w:rsidRPr="00A20F50">
              <w:rPr>
                <w:b/>
                <w:bCs/>
              </w:rPr>
              <w:t>excel</w:t>
            </w:r>
            <w:proofErr w:type="spellEnd"/>
            <w:proofErr w:type="gramEnd"/>
            <w:r w:rsidRPr="00A20F50">
              <w:t>(</w:t>
            </w:r>
            <w:r w:rsidRPr="00A20F50">
              <w:rPr>
                <w:color w:val="00B0F0"/>
              </w:rPr>
              <w:t>$</w:t>
            </w:r>
            <w:proofErr w:type="spellStart"/>
            <w:r w:rsidRPr="00A20F50">
              <w:rPr>
                <w:color w:val="00B0F0"/>
              </w:rPr>
              <w:t>sheets</w:t>
            </w:r>
            <w:proofErr w:type="spellEnd"/>
            <w:r w:rsidRPr="00DF24F7">
              <w:t>{'</w:t>
            </w:r>
            <w:proofErr w:type="spellStart"/>
            <w:r w:rsidRPr="00FB0A1A">
              <w:rPr>
                <w:color w:val="C45911" w:themeColor="accent2" w:themeShade="BF"/>
              </w:rPr>
              <w:t>nom_feu</w:t>
            </w:r>
            <w:r w:rsidR="001579DF" w:rsidRPr="00FB0A1A">
              <w:rPr>
                <w:color w:val="C45911" w:themeColor="accent2" w:themeShade="BF"/>
              </w:rPr>
              <w:t>ille</w:t>
            </w:r>
            <w:proofErr w:type="spellEnd"/>
            <w:r w:rsidRPr="00FB0A1A">
              <w:rPr>
                <w:color w:val="C45911" w:themeColor="accent2" w:themeShade="BF"/>
              </w:rPr>
              <w:t>'</w:t>
            </w:r>
            <w:r w:rsidRPr="00DF24F7">
              <w:t xml:space="preserve">}, </w:t>
            </w:r>
            <w:r w:rsidRPr="00A20F50">
              <w:rPr>
                <w:color w:val="00B0F0"/>
              </w:rPr>
              <w:t>$</w:t>
            </w:r>
            <w:proofErr w:type="spellStart"/>
            <w:r w:rsidRPr="00A20F50">
              <w:rPr>
                <w:color w:val="00B0F0"/>
              </w:rPr>
              <w:t>title_format</w:t>
            </w:r>
            <w:proofErr w:type="spellEnd"/>
            <w:r w:rsidRPr="00DF24F7">
              <w:t>, ["</w:t>
            </w:r>
            <w:r w:rsidRPr="00FB0A1A">
              <w:rPr>
                <w:color w:val="C45911" w:themeColor="accent2" w:themeShade="BF"/>
              </w:rPr>
              <w:t xml:space="preserve">Nom </w:t>
            </w:r>
            <w:proofErr w:type="spellStart"/>
            <w:r w:rsidRPr="00FB0A1A">
              <w:rPr>
                <w:color w:val="C45911" w:themeColor="accent2" w:themeShade="BF"/>
              </w:rPr>
              <w:t>Eqpt</w:t>
            </w:r>
            <w:proofErr w:type="spellEnd"/>
            <w:r w:rsidRPr="00DF24F7">
              <w:t>"], ["</w:t>
            </w:r>
            <w:r w:rsidRPr="00FB0A1A">
              <w:rPr>
                <w:color w:val="C45911" w:themeColor="accent2" w:themeShade="BF"/>
              </w:rPr>
              <w:t>Message</w:t>
            </w:r>
            <w:r w:rsidRPr="00DF24F7">
              <w:t>"],)</w:t>
            </w:r>
            <w:r w:rsidR="001579DF">
              <w:t> := écrit sur la feuille désigné</w:t>
            </w:r>
            <w:r w:rsidR="00303438">
              <w:t>e.</w:t>
            </w:r>
          </w:p>
        </w:tc>
        <w:tc>
          <w:tcPr>
            <w:tcW w:w="5228" w:type="dxa"/>
          </w:tcPr>
          <w:p w14:paraId="7DB38D50" w14:textId="77777777" w:rsidR="00D562C6" w:rsidRDefault="00ED71E1" w:rsidP="00FF4CE4">
            <w:r>
              <w:lastRenderedPageBreak/>
              <w:t xml:space="preserve">- </w:t>
            </w:r>
            <w:r w:rsidR="008E1E4E" w:rsidRPr="00A20F50">
              <w:rPr>
                <w:color w:val="00B0F0"/>
              </w:rPr>
              <w:t xml:space="preserve">$classeur </w:t>
            </w:r>
            <w:r w:rsidR="008E1E4E" w:rsidRPr="008E1E4E">
              <w:t xml:space="preserve">= </w:t>
            </w:r>
            <w:r w:rsidR="008E1E4E" w:rsidRPr="00A20F50">
              <w:rPr>
                <w:b/>
                <w:bCs/>
              </w:rPr>
              <w:t>Excel</w:t>
            </w:r>
            <w:proofErr w:type="gramStart"/>
            <w:r w:rsidR="008E1E4E" w:rsidRPr="00A20F50">
              <w:rPr>
                <w:b/>
                <w:bCs/>
              </w:rPr>
              <w:t>::</w:t>
            </w:r>
            <w:proofErr w:type="spellStart"/>
            <w:r w:rsidR="008E1E4E" w:rsidRPr="00A20F50">
              <w:rPr>
                <w:b/>
                <w:bCs/>
              </w:rPr>
              <w:t>Writer</w:t>
            </w:r>
            <w:proofErr w:type="spellEnd"/>
            <w:proofErr w:type="gramEnd"/>
            <w:r w:rsidR="008E1E4E" w:rsidRPr="00A20F50">
              <w:rPr>
                <w:b/>
                <w:bCs/>
              </w:rPr>
              <w:t>::XLSX -&gt; new</w:t>
            </w:r>
            <w:r w:rsidR="008E1E4E" w:rsidRPr="008E1E4E">
              <w:t>("</w:t>
            </w:r>
            <w:r w:rsidR="008E1E4E" w:rsidRPr="00FB0A1A">
              <w:rPr>
                <w:color w:val="C45911" w:themeColor="accent2" w:themeShade="BF"/>
              </w:rPr>
              <w:t>uptime.xlsx</w:t>
            </w:r>
            <w:r w:rsidR="008E1E4E" w:rsidRPr="008E1E4E">
              <w:t>");</w:t>
            </w:r>
            <w:r w:rsidR="008E1E4E">
              <w:t xml:space="preserve"> := créer un </w:t>
            </w:r>
            <w:r w:rsidR="00843AD7">
              <w:t>fichier Excel sans feuille.</w:t>
            </w:r>
          </w:p>
          <w:p w14:paraId="5D85474D" w14:textId="77777777" w:rsidR="00843AD7" w:rsidRDefault="00843AD7" w:rsidP="00FF4CE4">
            <w:r>
              <w:t xml:space="preserve">- idem que le ‘code </w:t>
            </w:r>
            <w:proofErr w:type="spellStart"/>
            <w:r>
              <w:t>intiale</w:t>
            </w:r>
            <w:proofErr w:type="spellEnd"/>
            <w:r>
              <w:t>’ à gauche pour les formats</w:t>
            </w:r>
          </w:p>
          <w:p w14:paraId="35C00C88" w14:textId="528240BC" w:rsidR="00843AD7" w:rsidRDefault="00843AD7" w:rsidP="00FF4CE4">
            <w:r>
              <w:t>-</w:t>
            </w:r>
            <w:r w:rsidR="00601330">
              <w:t xml:space="preserve"> </w:t>
            </w:r>
            <w:r w:rsidR="00601330" w:rsidRPr="00A20F50">
              <w:rPr>
                <w:color w:val="00B0F0"/>
              </w:rPr>
              <w:t xml:space="preserve">$feuille </w:t>
            </w:r>
            <w:r w:rsidR="00601330" w:rsidRPr="00601330">
              <w:t xml:space="preserve">= </w:t>
            </w:r>
            <w:r w:rsidR="00601330" w:rsidRPr="00A20F50">
              <w:rPr>
                <w:color w:val="00B0F0"/>
              </w:rPr>
              <w:t>$classeur</w:t>
            </w:r>
            <w:r w:rsidR="00601330" w:rsidRPr="00A20F50">
              <w:rPr>
                <w:b/>
                <w:bCs/>
              </w:rPr>
              <w:t>-&gt;</w:t>
            </w:r>
            <w:proofErr w:type="spellStart"/>
            <w:r w:rsidR="00601330" w:rsidRPr="00A20F50">
              <w:rPr>
                <w:b/>
                <w:bCs/>
              </w:rPr>
              <w:t>add_</w:t>
            </w:r>
            <w:proofErr w:type="gramStart"/>
            <w:r w:rsidR="00601330" w:rsidRPr="00A20F50">
              <w:rPr>
                <w:b/>
                <w:bCs/>
              </w:rPr>
              <w:t>worksheet</w:t>
            </w:r>
            <w:proofErr w:type="spellEnd"/>
            <w:r w:rsidR="00601330" w:rsidRPr="00A20F50">
              <w:rPr>
                <w:b/>
                <w:bCs/>
              </w:rPr>
              <w:t>(</w:t>
            </w:r>
            <w:proofErr w:type="gramEnd"/>
            <w:r w:rsidR="00601330" w:rsidRPr="00A20F50">
              <w:rPr>
                <w:b/>
                <w:bCs/>
              </w:rPr>
              <w:t>)</w:t>
            </w:r>
            <w:r w:rsidR="00601330" w:rsidRPr="00601330">
              <w:t>;</w:t>
            </w:r>
            <w:r w:rsidR="00601330">
              <w:t> := créer une feuille dans notre fichier Excel</w:t>
            </w:r>
          </w:p>
          <w:p w14:paraId="5739A2F2" w14:textId="77777777" w:rsidR="00601330" w:rsidRDefault="00601330" w:rsidP="00FF4CE4">
            <w:r>
              <w:t xml:space="preserve">- </w:t>
            </w:r>
            <w:r w:rsidR="00B9168C" w:rsidRPr="00B9168C">
              <w:t>$feuille-&gt;</w:t>
            </w:r>
            <w:proofErr w:type="spellStart"/>
            <w:r w:rsidR="00B9168C" w:rsidRPr="00A20F50">
              <w:rPr>
                <w:b/>
                <w:bCs/>
              </w:rPr>
              <w:t>set_</w:t>
            </w:r>
            <w:proofErr w:type="gramStart"/>
            <w:r w:rsidR="00B9168C" w:rsidRPr="00A20F50">
              <w:rPr>
                <w:b/>
                <w:bCs/>
              </w:rPr>
              <w:t>column</w:t>
            </w:r>
            <w:proofErr w:type="spellEnd"/>
            <w:r w:rsidR="00B9168C" w:rsidRPr="00B9168C">
              <w:t>(</w:t>
            </w:r>
            <w:proofErr w:type="gramEnd"/>
            <w:r w:rsidR="00B9168C" w:rsidRPr="00B9168C">
              <w:t xml:space="preserve"> </w:t>
            </w:r>
            <w:r w:rsidR="00B9168C" w:rsidRPr="00FB0A1A">
              <w:rPr>
                <w:color w:val="C45911" w:themeColor="accent2" w:themeShade="BF"/>
              </w:rPr>
              <w:t>'A:A'</w:t>
            </w:r>
            <w:r w:rsidR="00B9168C" w:rsidRPr="00B9168C">
              <w:t>, 25</w:t>
            </w:r>
            <w:r w:rsidR="00B9168C" w:rsidRPr="006A43C2">
              <w:rPr>
                <w:color w:val="00B0F0"/>
              </w:rPr>
              <w:t>, $</w:t>
            </w:r>
            <w:proofErr w:type="spellStart"/>
            <w:r w:rsidR="00B9168C" w:rsidRPr="006A43C2">
              <w:rPr>
                <w:color w:val="00B0F0"/>
              </w:rPr>
              <w:t>default_format</w:t>
            </w:r>
            <w:proofErr w:type="spellEnd"/>
            <w:r w:rsidR="00B9168C" w:rsidRPr="00B9168C">
              <w:t>);</w:t>
            </w:r>
            <w:r w:rsidR="00B9168C">
              <w:t xml:space="preserve"> := définit le format de la colonne ‘A’ selon le format par </w:t>
            </w:r>
            <w:proofErr w:type="spellStart"/>
            <w:r w:rsidR="00B9168C">
              <w:t>défault</w:t>
            </w:r>
            <w:proofErr w:type="spellEnd"/>
          </w:p>
          <w:p w14:paraId="7036C3F6" w14:textId="1A49B994" w:rsidR="003742AB" w:rsidRPr="005662D6" w:rsidRDefault="003742AB" w:rsidP="00FF4CE4">
            <w:r>
              <w:t>-</w:t>
            </w:r>
            <w:r w:rsidRPr="006A43C2">
              <w:rPr>
                <w:color w:val="00B0F0"/>
              </w:rPr>
              <w:t xml:space="preserve"> $feuille</w:t>
            </w:r>
            <w:r w:rsidRPr="003742AB">
              <w:t>-&gt;</w:t>
            </w:r>
            <w:proofErr w:type="spellStart"/>
            <w:proofErr w:type="gramStart"/>
            <w:r w:rsidRPr="006A43C2">
              <w:rPr>
                <w:b/>
                <w:bCs/>
                <w:color w:val="FFC000"/>
              </w:rPr>
              <w:t>write</w:t>
            </w:r>
            <w:proofErr w:type="spellEnd"/>
            <w:r w:rsidRPr="003742AB">
              <w:t>(</w:t>
            </w:r>
            <w:proofErr w:type="gramEnd"/>
            <w:r w:rsidRPr="006A43C2">
              <w:rPr>
                <w:b/>
                <w:bCs/>
              </w:rPr>
              <w:t>0,0,</w:t>
            </w:r>
            <w:r w:rsidRPr="003742AB">
              <w:t>"</w:t>
            </w:r>
            <w:r w:rsidRPr="00FB0A1A">
              <w:rPr>
                <w:color w:val="C45911" w:themeColor="accent2" w:themeShade="BF"/>
              </w:rPr>
              <w:t>Nom Equipement</w:t>
            </w:r>
            <w:r w:rsidRPr="003742AB">
              <w:t>",</w:t>
            </w:r>
            <w:r w:rsidRPr="006A43C2">
              <w:rPr>
                <w:color w:val="00B0F0"/>
              </w:rPr>
              <w:t>$</w:t>
            </w:r>
            <w:proofErr w:type="spellStart"/>
            <w:r w:rsidRPr="006A43C2">
              <w:rPr>
                <w:color w:val="00B0F0"/>
              </w:rPr>
              <w:t>title_format</w:t>
            </w:r>
            <w:proofErr w:type="spellEnd"/>
            <w:r w:rsidRPr="003742AB">
              <w:t>);</w:t>
            </w:r>
            <w:r>
              <w:t xml:space="preserve"> := écrit dans la feuille</w:t>
            </w:r>
            <w:r w:rsidR="004777CA">
              <w:t xml:space="preserve">. Ici Perl voit comme une matrice </w:t>
            </w:r>
            <w:r w:rsidR="004777CA">
              <w:lastRenderedPageBreak/>
              <w:t>la feuille</w:t>
            </w:r>
            <w:r w:rsidR="00ED42AA">
              <w:t>, notons</w:t>
            </w:r>
            <w:r w:rsidR="00303438">
              <w:t>-</w:t>
            </w:r>
            <w:r w:rsidR="00ED42AA">
              <w:t>là</w:t>
            </w:r>
            <w:r w:rsidR="000D25A0">
              <w:t xml:space="preserve"> A</w:t>
            </w:r>
            <w:proofErr w:type="gramStart"/>
            <w:r w:rsidR="000D25A0">
              <w:t>=</w:t>
            </w:r>
            <w:r w:rsidR="00ED42AA">
              <w:t>(</w:t>
            </w:r>
            <w:proofErr w:type="gramEnd"/>
            <w:r w:rsidR="00ED42AA">
              <w:t xml:space="preserve"> </w:t>
            </w:r>
            <w:proofErr w:type="spellStart"/>
            <w:r w:rsidR="00ED42AA">
              <w:t>a</w:t>
            </w:r>
            <w:r w:rsidR="00ED42AA">
              <w:rPr>
                <w:vertAlign w:val="subscript"/>
              </w:rPr>
              <w:t>i,j</w:t>
            </w:r>
            <w:proofErr w:type="spellEnd"/>
            <w:r w:rsidR="00ED42AA">
              <w:t xml:space="preserve"> )</w:t>
            </w:r>
            <w:proofErr w:type="spellStart"/>
            <w:r w:rsidR="002D6006">
              <w:rPr>
                <w:vertAlign w:val="subscript"/>
              </w:rPr>
              <w:t>i,j</w:t>
            </w:r>
            <w:proofErr w:type="spellEnd"/>
            <w:r w:rsidR="00ED42AA">
              <w:t xml:space="preserve"> </w:t>
            </w:r>
            <w:r w:rsidR="005662D6">
              <w:t xml:space="preserve"> avec i := </w:t>
            </w:r>
            <w:r w:rsidR="002D764D">
              <w:t>le numéro de la</w:t>
            </w:r>
            <w:r w:rsidR="005662D6">
              <w:t xml:space="preserve"> ligne et j :=</w:t>
            </w:r>
            <w:r w:rsidR="002D764D">
              <w:t xml:space="preserve"> le numéro de la colonne</w:t>
            </w:r>
            <w:r w:rsidR="004777CA">
              <w:t>. Par exemple, le (0,0) est le coefficient de la matrice ainsi formé,</w:t>
            </w:r>
            <w:r w:rsidR="00ED42AA">
              <w:t xml:space="preserve"> le tout premier en haut à gauche</w:t>
            </w:r>
            <w:r w:rsidR="002D6006">
              <w:t>, noté a</w:t>
            </w:r>
            <w:r w:rsidR="002D6006">
              <w:rPr>
                <w:vertAlign w:val="subscript"/>
              </w:rPr>
              <w:t>0</w:t>
            </w:r>
            <w:proofErr w:type="gramStart"/>
            <w:r w:rsidR="002D6006">
              <w:rPr>
                <w:vertAlign w:val="subscript"/>
              </w:rPr>
              <w:t>,0</w:t>
            </w:r>
            <w:proofErr w:type="gramEnd"/>
            <w:r w:rsidR="005662D6">
              <w:rPr>
                <w:vertAlign w:val="subscript"/>
              </w:rPr>
              <w:t xml:space="preserve"> </w:t>
            </w:r>
            <w:r w:rsidR="005662D6">
              <w:t>.</w:t>
            </w:r>
          </w:p>
          <w:p w14:paraId="4A823AAA" w14:textId="50BFDE13" w:rsidR="00425DA5" w:rsidRDefault="00425DA5" w:rsidP="00FF4CE4">
            <w:r>
              <w:t xml:space="preserve">- </w:t>
            </w:r>
            <w:r w:rsidRPr="002243CD">
              <w:rPr>
                <w:b/>
                <w:bCs/>
                <w:color w:val="FFC000"/>
              </w:rPr>
              <w:t>chmod</w:t>
            </w:r>
            <w:r w:rsidRPr="00425DA5">
              <w:rPr>
                <w:color w:val="ED7D31" w:themeColor="accent2"/>
              </w:rPr>
              <w:t xml:space="preserve"> </w:t>
            </w:r>
            <w:r w:rsidR="00234E8F" w:rsidRPr="00B30C2A">
              <w:rPr>
                <w:rStyle w:val="Appelnotedebasdep"/>
                <w:b/>
                <w:bCs/>
                <w:color w:val="FF0000"/>
              </w:rPr>
              <w:footnoteReference w:id="4"/>
            </w:r>
            <w:r w:rsidR="00B30C2A" w:rsidRPr="00B30C2A">
              <w:rPr>
                <w:b/>
                <w:bCs/>
                <w:color w:val="FF0000"/>
              </w:rPr>
              <w:t xml:space="preserve"> </w:t>
            </w:r>
            <w:r w:rsidRPr="00334822">
              <w:rPr>
                <w:b/>
                <w:bCs/>
              </w:rPr>
              <w:t>0777,</w:t>
            </w:r>
            <w:r w:rsidRPr="00425DA5">
              <w:t xml:space="preserve"> </w:t>
            </w:r>
            <w:proofErr w:type="gramStart"/>
            <w:r w:rsidRPr="00425DA5">
              <w:rPr>
                <w:color w:val="C45911" w:themeColor="accent2" w:themeShade="BF"/>
              </w:rPr>
              <w:t>'uptime.xlsx'</w:t>
            </w:r>
            <w:r w:rsidRPr="00334822">
              <w:rPr>
                <w:b/>
                <w:bCs/>
              </w:rPr>
              <w:t>;</w:t>
            </w:r>
            <w:r>
              <w:t> :=</w:t>
            </w:r>
            <w:proofErr w:type="gramEnd"/>
            <w:r>
              <w:t xml:space="preserve"> donnes les permissions de lecture, d’écriture et d’exécution au fichier créer de nom ‘uptime.xlsx’</w:t>
            </w:r>
            <w:r w:rsidR="00C831F7">
              <w:t xml:space="preserve"> ()</w:t>
            </w:r>
          </w:p>
          <w:p w14:paraId="672B6B60" w14:textId="4E76350D" w:rsidR="005662D6" w:rsidRDefault="002D764D" w:rsidP="00FF4CE4">
            <w:r w:rsidRPr="002F589B">
              <w:t>-</w:t>
            </w:r>
            <w:r w:rsidRPr="00155CC4">
              <w:rPr>
                <w:color w:val="2F5496" w:themeColor="accent1" w:themeShade="BF"/>
              </w:rPr>
              <w:t xml:space="preserve"> </w:t>
            </w:r>
            <w:proofErr w:type="spellStart"/>
            <w:r w:rsidRPr="00155CC4">
              <w:rPr>
                <w:color w:val="2F5496" w:themeColor="accent1" w:themeShade="BF"/>
              </w:rPr>
              <w:t>my</w:t>
            </w:r>
            <w:proofErr w:type="spellEnd"/>
            <w:r w:rsidRPr="00155CC4">
              <w:rPr>
                <w:color w:val="2F5496" w:themeColor="accent1" w:themeShade="BF"/>
              </w:rPr>
              <w:t xml:space="preserve"> </w:t>
            </w:r>
            <w:r w:rsidRPr="00155CC4">
              <w:rPr>
                <w:color w:val="00B0F0"/>
              </w:rPr>
              <w:t>$i</w:t>
            </w:r>
            <w:r w:rsidRPr="002F589B">
              <w:t xml:space="preserve"> </w:t>
            </w:r>
            <w:proofErr w:type="gramStart"/>
            <w:r w:rsidRPr="00155CC4">
              <w:rPr>
                <w:b/>
                <w:bCs/>
              </w:rPr>
              <w:t>:</w:t>
            </w:r>
            <w:proofErr w:type="spellStart"/>
            <w:r w:rsidRPr="00155CC4">
              <w:rPr>
                <w:b/>
                <w:bCs/>
              </w:rPr>
              <w:t>shared</w:t>
            </w:r>
            <w:proofErr w:type="spellEnd"/>
            <w:proofErr w:type="gramEnd"/>
            <w:r w:rsidRPr="00155CC4">
              <w:rPr>
                <w:b/>
                <w:bCs/>
              </w:rPr>
              <w:t xml:space="preserve"> =0;</w:t>
            </w:r>
            <w:r w:rsidR="00155CC4">
              <w:t xml:space="preserve"> := </w:t>
            </w:r>
            <w:r w:rsidRPr="002F589B">
              <w:t xml:space="preserve">on </w:t>
            </w:r>
            <w:r w:rsidR="009A1DCA" w:rsidRPr="002F589B">
              <w:t>initialise</w:t>
            </w:r>
            <w:r w:rsidR="002F589B" w:rsidRPr="002F589B">
              <w:t xml:space="preserve"> une </w:t>
            </w:r>
            <w:r w:rsidR="009A1DCA" w:rsidRPr="002F589B">
              <w:t>incrémentation</w:t>
            </w:r>
            <w:r w:rsidR="002F589B" w:rsidRPr="002F589B">
              <w:t xml:space="preserve"> pour </w:t>
            </w:r>
            <w:ins w:id="223" w:author="BAUDIN Alize" w:date="2023-06-22T12:17:00Z">
              <w:r w:rsidR="68ABDDB5">
                <w:t>cibler</w:t>
              </w:r>
            </w:ins>
            <w:r w:rsidR="002F589B" w:rsidRPr="002F589B">
              <w:t xml:space="preserve"> en pa</w:t>
            </w:r>
            <w:r w:rsidR="002F589B">
              <w:t>rticulier les lignes sur laquel</w:t>
            </w:r>
            <w:r w:rsidR="00155CC4">
              <w:t>le</w:t>
            </w:r>
            <w:r w:rsidR="002F589B">
              <w:t xml:space="preserve"> on doit écrire</w:t>
            </w:r>
            <w:r w:rsidR="00155CC4">
              <w:t xml:space="preserve"> informations demandées. </w:t>
            </w:r>
          </w:p>
          <w:p w14:paraId="73571000" w14:textId="4C5446E2" w:rsidR="00155CC4" w:rsidRPr="002F589B" w:rsidRDefault="00155CC4" w:rsidP="00FF4CE4">
            <w:r>
              <w:t>Cela nous est très utile lorsque l’on doit gérer les erreurs et relancer la connexion en cas de nécessité.</w:t>
            </w:r>
          </w:p>
          <w:p w14:paraId="4750FE5A" w14:textId="77777777" w:rsidR="00E54068" w:rsidRPr="002F589B" w:rsidRDefault="00E54068" w:rsidP="00FF4CE4"/>
          <w:p w14:paraId="66453E10" w14:textId="17336E66" w:rsidR="000E790B" w:rsidRPr="00EA4668" w:rsidRDefault="000E790B" w:rsidP="000E790B">
            <w:pPr>
              <w:pStyle w:val="Paragraphedeliste"/>
              <w:numPr>
                <w:ilvl w:val="0"/>
                <w:numId w:val="40"/>
              </w:numPr>
            </w:pPr>
            <w:r w:rsidRPr="00FB4A34">
              <w:rPr>
                <w:u w:val="single"/>
              </w:rPr>
              <w:t xml:space="preserve">Pourquoi on n’a pas le fichier </w:t>
            </w:r>
            <w:r w:rsidRPr="00FB4A34">
              <w:rPr>
                <w:color w:val="00B0F0"/>
                <w:u w:val="single"/>
              </w:rPr>
              <w:t>$</w:t>
            </w:r>
            <w:proofErr w:type="spellStart"/>
            <w:r w:rsidRPr="00FB4A34">
              <w:rPr>
                <w:color w:val="00B0F0"/>
                <w:u w:val="single"/>
              </w:rPr>
              <w:t>tempdir</w:t>
            </w:r>
            <w:proofErr w:type="spellEnd"/>
            <w:r w:rsidRPr="00FB4A34">
              <w:rPr>
                <w:color w:val="00B0F0"/>
              </w:rPr>
              <w:t> </w:t>
            </w:r>
            <w:r>
              <w:t xml:space="preserve">? </w:t>
            </w:r>
            <w:r w:rsidR="00B366E9">
              <w:t>Ici nous ne sommes pas en ‘</w:t>
            </w:r>
            <w:r w:rsidR="00B366E9" w:rsidRPr="0097781C">
              <w:rPr>
                <w:i/>
                <w:iCs/>
              </w:rPr>
              <w:t>production</w:t>
            </w:r>
            <w:r w:rsidR="00B366E9">
              <w:t xml:space="preserve">’. Même si l’on se connecte </w:t>
            </w:r>
            <w:r w:rsidR="00E54068">
              <w:t>aux équipements</w:t>
            </w:r>
            <w:r w:rsidR="00B366E9">
              <w:t>, ce code doit passer encore des test</w:t>
            </w:r>
            <w:r w:rsidR="002243CD">
              <w:t>s</w:t>
            </w:r>
            <w:r w:rsidR="00B366E9">
              <w:t xml:space="preserve"> de viabilité</w:t>
            </w:r>
            <w:r w:rsidR="0087169F">
              <w:t>s</w:t>
            </w:r>
            <w:r w:rsidR="00B366E9">
              <w:t xml:space="preserve"> par l’équipe développement. Cela peut prendre un certain</w:t>
            </w:r>
            <w:r w:rsidR="002243CD">
              <w:t xml:space="preserve"> temps</w:t>
            </w:r>
            <w:r w:rsidR="00B366E9">
              <w:t xml:space="preserve">. Nous n’avons donc pas les accès suffisant pour </w:t>
            </w:r>
            <w:r w:rsidR="00E54068">
              <w:t>pourvoir créer un fichier temporaire ‘</w:t>
            </w:r>
            <w:r w:rsidR="00E54068" w:rsidRPr="0097781C">
              <w:rPr>
                <w:i/>
                <w:iCs/>
              </w:rPr>
              <w:t>hors production’</w:t>
            </w:r>
            <w:r w:rsidR="00E54068">
              <w:t>.</w:t>
            </w:r>
          </w:p>
        </w:tc>
      </w:tr>
    </w:tbl>
    <w:p w14:paraId="53E0F823" w14:textId="18D9EF65" w:rsidR="0015227E" w:rsidRDefault="0015227E" w:rsidP="00FF4CE4"/>
    <w:p w14:paraId="6A6AC94A" w14:textId="79454A2D" w:rsidR="000005D9" w:rsidRPr="00EA4668" w:rsidRDefault="00B0671D" w:rsidP="00FF4CE4">
      <w:r>
        <w:t xml:space="preserve">Ainsi la différence est plus sur le format que sur l’efficacité. </w:t>
      </w:r>
      <w:r w:rsidR="001F624D">
        <w:t xml:space="preserve">En soit cela demande </w:t>
      </w:r>
      <w:r w:rsidR="00176D36">
        <w:t>les mêmes ressources</w:t>
      </w:r>
      <w:r w:rsidR="001F624D">
        <w:t xml:space="preserve"> si ce n’est que la bibliothèque de gauche sur le code </w:t>
      </w:r>
      <w:proofErr w:type="spellStart"/>
      <w:r w:rsidR="001F624D">
        <w:t>multithreader</w:t>
      </w:r>
      <w:proofErr w:type="spellEnd"/>
      <w:r w:rsidR="001F624D">
        <w:t xml:space="preserve"> est plus récent et donc adapté pour </w:t>
      </w:r>
      <w:r w:rsidR="00176D36">
        <w:t>les versions ultérieures</w:t>
      </w:r>
      <w:r w:rsidR="001F624D">
        <w:t xml:space="preserve"> à Excel. </w:t>
      </w:r>
    </w:p>
    <w:p w14:paraId="5162A801" w14:textId="5BC02A07" w:rsidR="002677F4" w:rsidRPr="000B7033" w:rsidRDefault="00C80F05" w:rsidP="002677F4">
      <w:pPr>
        <w:pStyle w:val="Paragraphedeliste"/>
        <w:numPr>
          <w:ilvl w:val="0"/>
          <w:numId w:val="37"/>
        </w:numPr>
        <w:rPr>
          <w:b/>
          <w:bCs/>
          <w:u w:val="single"/>
        </w:rPr>
      </w:pPr>
      <w:r>
        <w:rPr>
          <w:b/>
          <w:bCs/>
          <w:u w:val="single"/>
        </w:rPr>
        <w:t>Les</w:t>
      </w:r>
      <w:r w:rsidR="002677F4" w:rsidRPr="000B7033">
        <w:rPr>
          <w:b/>
          <w:bCs/>
          <w:u w:val="single"/>
        </w:rPr>
        <w:t xml:space="preserve"> fonctions </w:t>
      </w:r>
      <w:proofErr w:type="spellStart"/>
      <w:r w:rsidR="002677F4" w:rsidRPr="000B7033">
        <w:rPr>
          <w:b/>
          <w:bCs/>
          <w:u w:val="single"/>
        </w:rPr>
        <w:t>worker</w:t>
      </w:r>
      <w:proofErr w:type="spellEnd"/>
      <w:r w:rsidR="002677F4" w:rsidRPr="000B7033">
        <w:rPr>
          <w:b/>
          <w:bCs/>
          <w:u w:val="single"/>
        </w:rPr>
        <w:t>/boss</w:t>
      </w:r>
      <w:r w:rsidR="00110BED">
        <w:rPr>
          <w:b/>
          <w:bCs/>
          <w:u w:val="single"/>
        </w:rPr>
        <w:t xml:space="preserve"> de</w:t>
      </w:r>
      <w:r w:rsidR="002677F4" w:rsidRPr="000B7033">
        <w:rPr>
          <w:b/>
          <w:bCs/>
          <w:u w:val="single"/>
        </w:rPr>
        <w:t xml:space="preserve"> la fonction</w:t>
      </w:r>
      <w:r w:rsidR="00110BED">
        <w:rPr>
          <w:b/>
          <w:bCs/>
          <w:u w:val="single"/>
        </w:rPr>
        <w:t xml:space="preserve"> </w:t>
      </w:r>
      <w:proofErr w:type="gramStart"/>
      <w:r w:rsidR="009F4D30" w:rsidRPr="009F4D30">
        <w:rPr>
          <w:b/>
          <w:bCs/>
          <w:color w:val="FFC000" w:themeColor="accent4"/>
          <w:u w:val="single"/>
        </w:rPr>
        <w:t>main</w:t>
      </w:r>
      <w:r w:rsidR="009F4D30">
        <w:rPr>
          <w:b/>
          <w:bCs/>
          <w:u w:val="single"/>
        </w:rPr>
        <w:t>(</w:t>
      </w:r>
      <w:proofErr w:type="gramEnd"/>
      <w:r w:rsidR="009F4D30">
        <w:rPr>
          <w:b/>
          <w:bCs/>
          <w:u w:val="single"/>
        </w:rPr>
        <w:t>).</w:t>
      </w:r>
      <w:r w:rsidR="002677F4" w:rsidRPr="000B7033">
        <w:rPr>
          <w:b/>
          <w:bCs/>
          <w:u w:val="single"/>
        </w:rPr>
        <w:t xml:space="preserve"> </w:t>
      </w:r>
    </w:p>
    <w:p w14:paraId="7A9560C1" w14:textId="7B752F95" w:rsidR="009B45BB" w:rsidRDefault="00973711" w:rsidP="00E25346">
      <w:r>
        <w:t>Nous voilà à notre quatrième hiver passé et nous sommes ains</w:t>
      </w:r>
      <w:r w:rsidR="00B950C9">
        <w:t>i</w:t>
      </w:r>
      <w:r>
        <w:t xml:space="preserve"> au milieu du cinquième printemps. </w:t>
      </w:r>
      <w:r w:rsidR="009B45BB">
        <w:t xml:space="preserve">Ici, nous préparons en quelque sorte le terreau pour faire grandir notre arbre et que l’hiver prochain on puisse récolter nos premiers fruits. </w:t>
      </w:r>
    </w:p>
    <w:p w14:paraId="47846E8E" w14:textId="39000D99" w:rsidR="002677F4" w:rsidRDefault="002677F4" w:rsidP="002677F4">
      <w:r>
        <w:t xml:space="preserve">Nous allons finir </w:t>
      </w:r>
      <w:r w:rsidR="0062279A">
        <w:t xml:space="preserve">cette partie en présentant en quoi la solution est </w:t>
      </w:r>
      <w:r w:rsidR="006F5B56">
        <w:t>adaptée</w:t>
      </w:r>
      <w:r w:rsidR="0062279A">
        <w:t xml:space="preserve"> </w:t>
      </w:r>
      <w:r w:rsidR="001B0002">
        <w:t>au problème actuel</w:t>
      </w:r>
      <w:r w:rsidR="0062279A">
        <w:t xml:space="preserve">. Nous reviendrons plus en </w:t>
      </w:r>
      <w:r w:rsidR="001B0002">
        <w:t>détail</w:t>
      </w:r>
      <w:r w:rsidR="0062279A">
        <w:t xml:space="preserve"> dans les </w:t>
      </w:r>
      <w:ins w:id="224" w:author="BAUDIN Alize" w:date="2023-06-22T12:19:00Z">
        <w:r w:rsidR="0062279A">
          <w:t xml:space="preserve">parties </w:t>
        </w:r>
        <w:r w:rsidR="11A02F37">
          <w:t>VII</w:t>
        </w:r>
      </w:ins>
      <w:r w:rsidR="0062279A">
        <w:t xml:space="preserve"> et </w:t>
      </w:r>
      <w:hyperlink w:anchor="_VIII._Personnalisation_de">
        <w:r w:rsidR="06F235F5" w:rsidRPr="2094D28D">
          <w:rPr>
            <w:rStyle w:val="Lienhypertexte"/>
          </w:rPr>
          <w:t>VIII</w:t>
        </w:r>
      </w:hyperlink>
      <w:r w:rsidR="78D08938">
        <w:t>.</w:t>
      </w:r>
    </w:p>
    <w:p w14:paraId="3ED17262" w14:textId="2EEE2094" w:rsidR="00D94736" w:rsidRDefault="0097781C" w:rsidP="0064206C">
      <w:pPr>
        <w:jc w:val="center"/>
      </w:pPr>
      <w:r w:rsidRPr="0097781C">
        <w:rPr>
          <w:noProof/>
          <w:lang w:eastAsia="fr-FR"/>
        </w:rPr>
        <w:drawing>
          <wp:inline distT="0" distB="0" distL="0" distR="0" wp14:anchorId="00649686" wp14:editId="0EB54097">
            <wp:extent cx="5430741" cy="2269641"/>
            <wp:effectExtent l="0" t="0" r="0" b="635"/>
            <wp:docPr id="1123229118" name="Image 112322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0741" cy="2269641"/>
                    </a:xfrm>
                    <a:prstGeom prst="rect">
                      <a:avLst/>
                    </a:prstGeom>
                  </pic:spPr>
                </pic:pic>
              </a:graphicData>
            </a:graphic>
          </wp:inline>
        </w:drawing>
      </w:r>
    </w:p>
    <w:p w14:paraId="32DBEFBC" w14:textId="5971079E" w:rsidR="00295AA4" w:rsidRDefault="00295AA4" w:rsidP="00885A4F">
      <w:r>
        <w:t>Regardons en premier lieu les fonction ‘</w:t>
      </w:r>
      <w:proofErr w:type="spellStart"/>
      <w:r w:rsidRPr="00885A4F">
        <w:rPr>
          <w:b/>
          <w:bCs/>
          <w:color w:val="FFC000" w:themeColor="accent4"/>
        </w:rPr>
        <w:t>is_number</w:t>
      </w:r>
      <w:proofErr w:type="spellEnd"/>
      <w:r w:rsidRPr="00885A4F">
        <w:rPr>
          <w:b/>
          <w:bCs/>
        </w:rPr>
        <w:t>’</w:t>
      </w:r>
      <w:r w:rsidRPr="00885A4F">
        <w:t xml:space="preserve"> et ‘</w:t>
      </w:r>
      <w:proofErr w:type="spellStart"/>
      <w:r w:rsidRPr="00885A4F">
        <w:rPr>
          <w:b/>
          <w:bCs/>
          <w:color w:val="FFC000" w:themeColor="accent4"/>
        </w:rPr>
        <w:t>purge_queue</w:t>
      </w:r>
      <w:proofErr w:type="spellEnd"/>
      <w:r w:rsidRPr="00BC6E71">
        <w:rPr>
          <w:b/>
          <w:bCs/>
        </w:rPr>
        <w:t>’</w:t>
      </w:r>
      <w:r w:rsidRPr="00BC6E71">
        <w:t> </w:t>
      </w:r>
      <w:r>
        <w:t>:</w:t>
      </w:r>
    </w:p>
    <w:tbl>
      <w:tblPr>
        <w:tblStyle w:val="Grilledutableau"/>
        <w:tblW w:w="11341" w:type="dxa"/>
        <w:tblInd w:w="-431"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4A0" w:firstRow="1" w:lastRow="0" w:firstColumn="1" w:lastColumn="0" w:noHBand="0" w:noVBand="1"/>
      </w:tblPr>
      <w:tblGrid>
        <w:gridCol w:w="5720"/>
        <w:gridCol w:w="5621"/>
      </w:tblGrid>
      <w:tr w:rsidR="00BD31DD" w14:paraId="70118955" w14:textId="77777777" w:rsidTr="2094D28D">
        <w:tc>
          <w:tcPr>
            <w:tcW w:w="5720" w:type="dxa"/>
            <w:vAlign w:val="center"/>
          </w:tcPr>
          <w:p w14:paraId="60448C83" w14:textId="363E119F" w:rsidR="00BD31DD" w:rsidRDefault="00BD31DD" w:rsidP="0064206C">
            <w:r w:rsidRPr="00AE57D5">
              <w:rPr>
                <w:noProof/>
                <w:lang w:eastAsia="fr-FR"/>
              </w:rPr>
              <w:lastRenderedPageBreak/>
              <w:drawing>
                <wp:inline distT="0" distB="0" distL="0" distR="0" wp14:anchorId="0636C134" wp14:editId="7D9EA375">
                  <wp:extent cx="3221617" cy="752354"/>
                  <wp:effectExtent l="0" t="0" r="0" b="0"/>
                  <wp:docPr id="1815530208" name="Image 18155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0927" cy="761534"/>
                          </a:xfrm>
                          <a:prstGeom prst="rect">
                            <a:avLst/>
                          </a:prstGeom>
                        </pic:spPr>
                      </pic:pic>
                    </a:graphicData>
                  </a:graphic>
                </wp:inline>
              </w:drawing>
            </w:r>
          </w:p>
        </w:tc>
        <w:tc>
          <w:tcPr>
            <w:tcW w:w="5621" w:type="dxa"/>
          </w:tcPr>
          <w:p w14:paraId="40CF6990" w14:textId="6BB16193" w:rsidR="00BD31DD" w:rsidRDefault="00BD31DD" w:rsidP="00F07E4A">
            <w:r w:rsidRPr="00AE57D5">
              <w:rPr>
                <w:noProof/>
                <w:lang w:eastAsia="fr-FR"/>
              </w:rPr>
              <w:drawing>
                <wp:inline distT="0" distB="0" distL="0" distR="0" wp14:anchorId="0EF93B18" wp14:editId="19D474C2">
                  <wp:extent cx="2021576" cy="1475750"/>
                  <wp:effectExtent l="0" t="0" r="0" b="0"/>
                  <wp:docPr id="1815530209" name="Image 181553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7096" cy="1487079"/>
                          </a:xfrm>
                          <a:prstGeom prst="rect">
                            <a:avLst/>
                          </a:prstGeom>
                        </pic:spPr>
                      </pic:pic>
                    </a:graphicData>
                  </a:graphic>
                </wp:inline>
              </w:drawing>
            </w:r>
          </w:p>
        </w:tc>
      </w:tr>
    </w:tbl>
    <w:p w14:paraId="1A3F3093" w14:textId="77777777" w:rsidR="00295AA4" w:rsidRPr="00295AA4" w:rsidRDefault="00295AA4" w:rsidP="00295AA4">
      <w:pPr>
        <w:pStyle w:val="Paragraphedeliste"/>
      </w:pPr>
    </w:p>
    <w:p w14:paraId="56C9BD57" w14:textId="69526D7D" w:rsidR="007F6426" w:rsidRDefault="0033052E" w:rsidP="007F6426">
      <w:pPr>
        <w:pStyle w:val="Paragraphedeliste"/>
        <w:numPr>
          <w:ilvl w:val="0"/>
          <w:numId w:val="49"/>
        </w:numPr>
      </w:pPr>
      <w:proofErr w:type="spellStart"/>
      <w:r w:rsidRPr="00CC4007">
        <w:rPr>
          <w:b/>
          <w:bCs/>
          <w:color w:val="FFC000" w:themeColor="accent4"/>
        </w:rPr>
        <w:t>is</w:t>
      </w:r>
      <w:r w:rsidR="007F6426" w:rsidRPr="00CC4007">
        <w:rPr>
          <w:b/>
          <w:bCs/>
          <w:color w:val="FFC000" w:themeColor="accent4"/>
        </w:rPr>
        <w:t>_</w:t>
      </w:r>
      <w:proofErr w:type="gramStart"/>
      <w:r w:rsidR="007F6426" w:rsidRPr="00CC4007">
        <w:rPr>
          <w:b/>
          <w:bCs/>
          <w:color w:val="FFC000" w:themeColor="accent4"/>
        </w:rPr>
        <w:t>num</w:t>
      </w:r>
      <w:r w:rsidR="00754F62" w:rsidRPr="00CC4007">
        <w:rPr>
          <w:b/>
          <w:bCs/>
          <w:color w:val="FFC000" w:themeColor="accent4"/>
        </w:rPr>
        <w:t>b</w:t>
      </w:r>
      <w:r w:rsidR="007F6426" w:rsidRPr="00CC4007">
        <w:rPr>
          <w:b/>
          <w:bCs/>
          <w:color w:val="FFC000" w:themeColor="accent4"/>
        </w:rPr>
        <w:t>er</w:t>
      </w:r>
      <w:proofErr w:type="spellEnd"/>
      <w:r w:rsidR="007F6426" w:rsidRPr="00754F62">
        <w:t>(</w:t>
      </w:r>
      <w:proofErr w:type="gramEnd"/>
      <w:r w:rsidR="00754F62" w:rsidRPr="004771D2">
        <w:rPr>
          <w:color w:val="00B0F0"/>
        </w:rPr>
        <w:t>$string</w:t>
      </w:r>
      <w:r w:rsidR="00754F62" w:rsidRPr="00754F62">
        <w:t>) : est une fonc</w:t>
      </w:r>
      <w:r w:rsidR="00754F62">
        <w:t>tion qui permet de vérifier si la variable $string est un nombre ou un chaîne de caractère</w:t>
      </w:r>
    </w:p>
    <w:p w14:paraId="6A5EA1A2" w14:textId="0E1AABDD" w:rsidR="00754F62" w:rsidRDefault="0033052E" w:rsidP="007F6426">
      <w:pPr>
        <w:pStyle w:val="Paragraphedeliste"/>
        <w:numPr>
          <w:ilvl w:val="0"/>
          <w:numId w:val="49"/>
        </w:numPr>
      </w:pPr>
      <w:proofErr w:type="spellStart"/>
      <w:r w:rsidRPr="00CC4007">
        <w:rPr>
          <w:b/>
          <w:bCs/>
          <w:color w:val="FFC000" w:themeColor="accent4"/>
        </w:rPr>
        <w:t>purge</w:t>
      </w:r>
      <w:r w:rsidR="00754F62" w:rsidRPr="00CC4007">
        <w:rPr>
          <w:b/>
          <w:bCs/>
          <w:color w:val="FFC000" w:themeColor="accent4"/>
        </w:rPr>
        <w:t>_</w:t>
      </w:r>
      <w:proofErr w:type="gramStart"/>
      <w:r w:rsidR="00754F62" w:rsidRPr="00CC4007">
        <w:rPr>
          <w:b/>
          <w:bCs/>
          <w:color w:val="FFC000" w:themeColor="accent4"/>
        </w:rPr>
        <w:t>queue</w:t>
      </w:r>
      <w:proofErr w:type="spellEnd"/>
      <w:r w:rsidR="00754F62">
        <w:t>(</w:t>
      </w:r>
      <w:proofErr w:type="gramEnd"/>
      <w:r w:rsidR="00754F62" w:rsidRPr="0033052E">
        <w:rPr>
          <w:color w:val="00B0F0"/>
        </w:rPr>
        <w:t>$queue1</w:t>
      </w:r>
      <w:r w:rsidR="00754F62">
        <w:t xml:space="preserve">, </w:t>
      </w:r>
      <w:r w:rsidR="00754F62" w:rsidRPr="0033052E">
        <w:rPr>
          <w:color w:val="00B0F0"/>
        </w:rPr>
        <w:t>$queue2</w:t>
      </w:r>
      <w:r w:rsidR="00754F62">
        <w:t xml:space="preserve">) : permet de s’assurer que </w:t>
      </w:r>
      <w:ins w:id="225" w:author="BAUDIN Alize" w:date="2023-06-22T12:20:00Z">
        <w:r w:rsidR="2938DA29">
          <w:t>toutes</w:t>
        </w:r>
        <w:r w:rsidR="00754F62">
          <w:t xml:space="preserve"> les queues</w:t>
        </w:r>
      </w:ins>
      <w:r w:rsidR="00754F62">
        <w:t xml:space="preserve"> sont vidées pour l’utilisation suivante</w:t>
      </w:r>
    </w:p>
    <w:p w14:paraId="3968E79F" w14:textId="77777777" w:rsidR="001159F2" w:rsidRDefault="001159F2" w:rsidP="001159F2">
      <w:pPr>
        <w:pStyle w:val="Paragraphedeliste"/>
      </w:pPr>
    </w:p>
    <w:p w14:paraId="13FA7290" w14:textId="2C27B04D" w:rsidR="00735175" w:rsidRPr="00D54E41" w:rsidRDefault="00C5554D" w:rsidP="00754F62">
      <w:pPr>
        <w:pStyle w:val="Paragraphedeliste"/>
        <w:numPr>
          <w:ilvl w:val="0"/>
          <w:numId w:val="40"/>
        </w:numPr>
        <w:rPr>
          <w:u w:val="single"/>
        </w:rPr>
      </w:pPr>
      <w:r w:rsidRPr="004A69B3">
        <w:rPr>
          <w:u w:val="single"/>
        </w:rPr>
        <w:t>E</w:t>
      </w:r>
      <w:r w:rsidR="001159F2" w:rsidRPr="004A69B3">
        <w:rPr>
          <w:u w:val="single"/>
        </w:rPr>
        <w:t xml:space="preserve">st-ce </w:t>
      </w:r>
      <w:r w:rsidRPr="004A69B3">
        <w:rPr>
          <w:u w:val="single"/>
        </w:rPr>
        <w:t>la ligne ‘’</w:t>
      </w:r>
      <w:r w:rsidRPr="004A69B3">
        <w:rPr>
          <w:b/>
          <w:bCs/>
          <w:color w:val="00B0F0"/>
          <w:u w:val="single"/>
        </w:rPr>
        <w:t xml:space="preserve"> $</w:t>
      </w:r>
      <w:proofErr w:type="spellStart"/>
      <w:r w:rsidRPr="004A69B3">
        <w:rPr>
          <w:b/>
          <w:bCs/>
          <w:color w:val="00B0F0"/>
          <w:u w:val="single"/>
        </w:rPr>
        <w:t>str</w:t>
      </w:r>
      <w:proofErr w:type="spellEnd"/>
      <w:r w:rsidRPr="004A69B3">
        <w:rPr>
          <w:b/>
          <w:bCs/>
          <w:u w:val="single"/>
        </w:rPr>
        <w:t xml:space="preserve">=~ </w:t>
      </w:r>
      <w:r w:rsidRPr="004A69B3">
        <w:rPr>
          <w:b/>
          <w:bCs/>
          <w:color w:val="C00000"/>
          <w:u w:val="single"/>
        </w:rPr>
        <w:t>/^-</w:t>
      </w:r>
      <w:proofErr w:type="gramStart"/>
      <w:r w:rsidRPr="004A69B3">
        <w:rPr>
          <w:b/>
          <w:bCs/>
          <w:color w:val="C00000"/>
          <w:u w:val="single"/>
        </w:rPr>
        <w:t>?</w:t>
      </w:r>
      <w:r w:rsidRPr="004A69B3">
        <w:rPr>
          <w:b/>
          <w:bCs/>
          <w:color w:val="ED7D31" w:themeColor="accent2"/>
          <w:u w:val="single"/>
        </w:rPr>
        <w:t>\</w:t>
      </w:r>
      <w:proofErr w:type="gramEnd"/>
      <w:r w:rsidRPr="004A69B3">
        <w:rPr>
          <w:b/>
          <w:bCs/>
          <w:color w:val="ED7D31" w:themeColor="accent2"/>
          <w:u w:val="single"/>
        </w:rPr>
        <w:t>d</w:t>
      </w:r>
      <w:r w:rsidRPr="004A69B3">
        <w:rPr>
          <w:b/>
          <w:bCs/>
          <w:color w:val="C00000"/>
          <w:u w:val="single"/>
        </w:rPr>
        <w:t>+</w:t>
      </w:r>
      <w:r w:rsidRPr="004A69B3">
        <w:rPr>
          <w:b/>
          <w:bCs/>
          <w:color w:val="ED7D31" w:themeColor="accent2"/>
          <w:u w:val="single"/>
        </w:rPr>
        <w:t>\.</w:t>
      </w:r>
      <w:r w:rsidRPr="004A69B3">
        <w:rPr>
          <w:b/>
          <w:bCs/>
          <w:color w:val="C00000"/>
          <w:u w:val="single"/>
        </w:rPr>
        <w:t>?</w:t>
      </w:r>
      <w:r w:rsidRPr="004A69B3">
        <w:rPr>
          <w:b/>
          <w:bCs/>
          <w:color w:val="ED7D31" w:themeColor="accent2"/>
          <w:u w:val="single"/>
        </w:rPr>
        <w:t>\d</w:t>
      </w:r>
      <w:r w:rsidRPr="004A69B3">
        <w:rPr>
          <w:b/>
          <w:bCs/>
          <w:color w:val="C00000"/>
          <w:u w:val="single"/>
        </w:rPr>
        <w:t>*</w:t>
      </w:r>
      <w:r w:rsidRPr="004A69B3">
        <w:rPr>
          <w:b/>
          <w:bCs/>
          <w:color w:val="FF00FF"/>
          <w:u w:val="single"/>
        </w:rPr>
        <w:t>$</w:t>
      </w:r>
      <w:r w:rsidRPr="004A69B3">
        <w:rPr>
          <w:b/>
          <w:bCs/>
          <w:color w:val="C00000"/>
          <w:u w:val="single"/>
        </w:rPr>
        <w:t>/</w:t>
      </w:r>
      <w:r w:rsidRPr="004A69B3">
        <w:rPr>
          <w:u w:val="single"/>
        </w:rPr>
        <w:t xml:space="preserve">  ‘’ est </w:t>
      </w:r>
      <w:r w:rsidR="001159F2" w:rsidRPr="004A69B3">
        <w:rPr>
          <w:u w:val="single"/>
        </w:rPr>
        <w:t>un message codé</w:t>
      </w:r>
      <w:r w:rsidR="000B1B4C">
        <w:rPr>
          <w:u w:val="single"/>
        </w:rPr>
        <w:t xml:space="preserve"> </w:t>
      </w:r>
      <w:r w:rsidR="003B696B" w:rsidRPr="004A69B3">
        <w:rPr>
          <w:u w:val="single"/>
        </w:rPr>
        <w:t>écri</w:t>
      </w:r>
      <w:r w:rsidRPr="004A69B3">
        <w:rPr>
          <w:u w:val="single"/>
        </w:rPr>
        <w:t>t</w:t>
      </w:r>
      <w:r w:rsidR="003B696B" w:rsidRPr="004A69B3">
        <w:rPr>
          <w:u w:val="single"/>
        </w:rPr>
        <w:t xml:space="preserve"> </w:t>
      </w:r>
      <w:r w:rsidR="001159F2" w:rsidRPr="004A69B3">
        <w:rPr>
          <w:u w:val="single"/>
        </w:rPr>
        <w:t>sur les sonde</w:t>
      </w:r>
      <w:r w:rsidR="000B1B4C">
        <w:rPr>
          <w:u w:val="single"/>
        </w:rPr>
        <w:t>s</w:t>
      </w:r>
      <w:r w:rsidR="001159F2" w:rsidRPr="004A69B3">
        <w:rPr>
          <w:u w:val="single"/>
        </w:rPr>
        <w:t xml:space="preserve"> Voyager </w:t>
      </w:r>
      <w:r w:rsidR="003B696B" w:rsidRPr="004A69B3">
        <w:rPr>
          <w:u w:val="single"/>
        </w:rPr>
        <w:t>pour communiquer aux extraterrestre</w:t>
      </w:r>
      <w:r w:rsidR="0012109D" w:rsidRPr="004A69B3">
        <w:rPr>
          <w:u w:val="single"/>
        </w:rPr>
        <w:t>s</w:t>
      </w:r>
      <w:r w:rsidR="003B696B" w:rsidRPr="004A69B3">
        <w:rPr>
          <w:u w:val="single"/>
        </w:rPr>
        <w:t> ?</w:t>
      </w:r>
      <w:r w:rsidR="003B696B" w:rsidRPr="004A69B3">
        <w:t xml:space="preserve"> </w:t>
      </w:r>
      <w:r w:rsidR="004A69B3">
        <w:t xml:space="preserve">Effectivement, cela pourrait surprendre au début. Mais nous parlons à quelque chose de bien terrestre </w:t>
      </w:r>
      <w:r w:rsidR="001224F4">
        <w:t>seulement</w:t>
      </w:r>
      <w:r w:rsidR="004A69B3">
        <w:t xml:space="preserve"> d’une autre espèce que nous</w:t>
      </w:r>
      <w:r w:rsidR="009B783F">
        <w:t>, à savoir une machine</w:t>
      </w:r>
      <w:r w:rsidR="004A69B3">
        <w:t xml:space="preserve">. Ici on a ce que l’on </w:t>
      </w:r>
      <w:r w:rsidR="00395FA9">
        <w:t>appelle</w:t>
      </w:r>
      <w:r w:rsidR="004A69B3">
        <w:t xml:space="preserve"> une </w:t>
      </w:r>
      <w:hyperlink r:id="rId92" w:history="1">
        <w:r w:rsidR="004A69B3" w:rsidRPr="00395FA9">
          <w:rPr>
            <w:rStyle w:val="Lienhypertexte"/>
          </w:rPr>
          <w:t>expression régulière</w:t>
        </w:r>
      </w:hyperlink>
      <w:r w:rsidR="004A69B3">
        <w:t>.</w:t>
      </w:r>
      <w:r w:rsidR="00395FA9">
        <w:t xml:space="preserve"> C’est toute la force de Perl</w:t>
      </w:r>
      <w:r w:rsidR="00735175">
        <w:t>.</w:t>
      </w:r>
      <w:r w:rsidR="00702DFA">
        <w:t xml:space="preserve"> Nous reviendrons plus tard sur le fonctionnement de l’expression régulière et quelque explication pour comprendre dans </w:t>
      </w:r>
      <w:r w:rsidR="0098323A">
        <w:t>les grandes lignes</w:t>
      </w:r>
      <w:r w:rsidR="00702DFA">
        <w:t xml:space="preserve"> ce qu’on lit ou ce qu’on utilise. </w:t>
      </w:r>
    </w:p>
    <w:p w14:paraId="6102EF0F" w14:textId="66C62C5D" w:rsidR="00D54E41" w:rsidRDefault="00D54E41" w:rsidP="00D54E41">
      <w:pPr>
        <w:pStyle w:val="Paragraphedeliste"/>
      </w:pPr>
      <w:r w:rsidRPr="00DC6F16">
        <w:t xml:space="preserve">Pour </w:t>
      </w:r>
      <w:r w:rsidR="00DC6F16" w:rsidRPr="00DC6F16">
        <w:t>le moment</w:t>
      </w:r>
      <w:r w:rsidRPr="00DC6F16">
        <w:t xml:space="preserve">, il faut juste comprendre que cette expression permet de ‘matcher’ dans ligne donnée </w:t>
      </w:r>
      <w:r w:rsidR="008B4039" w:rsidRPr="00DC6F16">
        <w:t>le caractère décimal</w:t>
      </w:r>
      <w:r w:rsidRPr="00DC6F16">
        <w:t xml:space="preserve"> uniquement et de </w:t>
      </w:r>
      <w:r w:rsidR="00DC6F16" w:rsidRPr="00DC6F16">
        <w:t xml:space="preserve">vérifier si la variable </w:t>
      </w:r>
      <w:r w:rsidR="00DC6F16" w:rsidRPr="00DA4D66">
        <w:rPr>
          <w:color w:val="00B0F0"/>
        </w:rPr>
        <w:t xml:space="preserve">$string </w:t>
      </w:r>
      <w:r w:rsidR="00DC6F16" w:rsidRPr="00DC6F16">
        <w:t>ne contient pas de lettre (</w:t>
      </w:r>
      <w:r w:rsidR="00DC6F16" w:rsidRPr="00273098">
        <w:rPr>
          <w:i/>
          <w:iCs/>
        </w:rPr>
        <w:t>char</w:t>
      </w:r>
      <w:r w:rsidR="00DC6F16" w:rsidRPr="00DC6F16">
        <w:t>)</w:t>
      </w:r>
      <w:r w:rsidR="0033429E">
        <w:t>.</w:t>
      </w:r>
    </w:p>
    <w:p w14:paraId="0B34C2CD" w14:textId="0554E347" w:rsidR="00273098" w:rsidRDefault="000F3F91" w:rsidP="00273098">
      <w:r>
        <w:t>No</w:t>
      </w:r>
      <w:r w:rsidR="00AF2F21">
        <w:t xml:space="preserve">us allons maintenant définir deux fonctions pour l’écriture dans le </w:t>
      </w:r>
      <w:proofErr w:type="spellStart"/>
      <w:r w:rsidR="00AF2F21">
        <w:t>workbook</w:t>
      </w:r>
      <w:proofErr w:type="spellEnd"/>
      <w:r w:rsidR="00AF2F21">
        <w:t>.</w:t>
      </w:r>
    </w:p>
    <w:tbl>
      <w:tblPr>
        <w:tblStyle w:val="Grilledutableau"/>
        <w:tblW w:w="11624" w:type="dxa"/>
        <w:tblInd w:w="-572" w:type="dxa"/>
        <w:tblLook w:val="04A0" w:firstRow="1" w:lastRow="0" w:firstColumn="1" w:lastColumn="0" w:noHBand="0" w:noVBand="1"/>
      </w:tblPr>
      <w:tblGrid>
        <w:gridCol w:w="5783"/>
        <w:gridCol w:w="5841"/>
      </w:tblGrid>
      <w:tr w:rsidR="00D97C96" w14:paraId="6C355C53" w14:textId="77777777" w:rsidTr="00284FEA">
        <w:tc>
          <w:tcPr>
            <w:tcW w:w="5812" w:type="dxa"/>
          </w:tcPr>
          <w:p w14:paraId="1D8FE202" w14:textId="0176DC40" w:rsidR="00D97C96" w:rsidRPr="00B56803" w:rsidRDefault="007E5B92" w:rsidP="00B56803">
            <w:pPr>
              <w:jc w:val="center"/>
              <w:rPr>
                <w:b/>
                <w:bCs/>
              </w:rPr>
            </w:pPr>
            <w:r w:rsidRPr="00B56803">
              <w:rPr>
                <w:b/>
                <w:bCs/>
              </w:rPr>
              <w:t xml:space="preserve">Fonction de la première écriture dans le </w:t>
            </w:r>
            <w:proofErr w:type="spellStart"/>
            <w:r w:rsidRPr="00B56803">
              <w:rPr>
                <w:b/>
                <w:bCs/>
              </w:rPr>
              <w:t>workbook</w:t>
            </w:r>
            <w:proofErr w:type="spellEnd"/>
          </w:p>
        </w:tc>
        <w:tc>
          <w:tcPr>
            <w:tcW w:w="5812" w:type="dxa"/>
          </w:tcPr>
          <w:p w14:paraId="33DE24C5" w14:textId="2571C623" w:rsidR="00D97C96" w:rsidRPr="00B56803" w:rsidRDefault="007E5B92" w:rsidP="00B56803">
            <w:pPr>
              <w:jc w:val="center"/>
              <w:rPr>
                <w:b/>
                <w:bCs/>
              </w:rPr>
            </w:pPr>
            <w:r w:rsidRPr="00B56803">
              <w:rPr>
                <w:b/>
                <w:bCs/>
              </w:rPr>
              <w:t xml:space="preserve">Fonction de la seconde écriture dans le </w:t>
            </w:r>
            <w:proofErr w:type="spellStart"/>
            <w:r w:rsidRPr="00B56803">
              <w:rPr>
                <w:b/>
                <w:bCs/>
              </w:rPr>
              <w:t>workbook</w:t>
            </w:r>
            <w:proofErr w:type="spellEnd"/>
          </w:p>
        </w:tc>
      </w:tr>
      <w:tr w:rsidR="00D97C96" w14:paraId="3C4EFDEC" w14:textId="77777777" w:rsidTr="00284FEA">
        <w:tc>
          <w:tcPr>
            <w:tcW w:w="5812" w:type="dxa"/>
          </w:tcPr>
          <w:p w14:paraId="3432775B" w14:textId="77777777" w:rsidR="00D97C96" w:rsidRDefault="00D97C96" w:rsidP="00273098">
            <w:r w:rsidRPr="00F6147E">
              <w:rPr>
                <w:noProof/>
                <w:lang w:eastAsia="fr-FR"/>
              </w:rPr>
              <w:drawing>
                <wp:inline distT="0" distB="0" distL="0" distR="0" wp14:anchorId="0764E5B9" wp14:editId="44CDA720">
                  <wp:extent cx="3096783" cy="811034"/>
                  <wp:effectExtent l="0" t="0" r="8890" b="8255"/>
                  <wp:docPr id="1123229119" name="Image 112322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0464" cy="822474"/>
                          </a:xfrm>
                          <a:prstGeom prst="rect">
                            <a:avLst/>
                          </a:prstGeom>
                        </pic:spPr>
                      </pic:pic>
                    </a:graphicData>
                  </a:graphic>
                </wp:inline>
              </w:drawing>
            </w:r>
          </w:p>
          <w:p w14:paraId="5623D649" w14:textId="6FEB02FF" w:rsidR="00D97C96" w:rsidRDefault="00DE3AE7" w:rsidP="00273098">
            <w:r w:rsidRPr="00452B8E">
              <w:rPr>
                <w:noProof/>
                <w:lang w:eastAsia="fr-FR"/>
              </w:rPr>
              <w:drawing>
                <wp:inline distT="0" distB="0" distL="0" distR="0" wp14:anchorId="25DEE72D" wp14:editId="50495CAE">
                  <wp:extent cx="3525674" cy="2065344"/>
                  <wp:effectExtent l="0" t="0" r="0" b="0"/>
                  <wp:docPr id="1123229113" name="Image 112322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8352" cy="2102061"/>
                          </a:xfrm>
                          <a:prstGeom prst="rect">
                            <a:avLst/>
                          </a:prstGeom>
                        </pic:spPr>
                      </pic:pic>
                    </a:graphicData>
                  </a:graphic>
                </wp:inline>
              </w:drawing>
            </w:r>
          </w:p>
        </w:tc>
        <w:tc>
          <w:tcPr>
            <w:tcW w:w="5812" w:type="dxa"/>
          </w:tcPr>
          <w:p w14:paraId="4519986A" w14:textId="77777777" w:rsidR="00D97C96" w:rsidRDefault="00D97C96" w:rsidP="00273098">
            <w:r w:rsidRPr="00FD3F41">
              <w:rPr>
                <w:noProof/>
                <w:lang w:eastAsia="fr-FR"/>
              </w:rPr>
              <w:drawing>
                <wp:inline distT="0" distB="0" distL="0" distR="0" wp14:anchorId="7B7B79B2" wp14:editId="4AF88DDC">
                  <wp:extent cx="3442915" cy="816812"/>
                  <wp:effectExtent l="0" t="0" r="5715" b="2540"/>
                  <wp:docPr id="1815530210" name="Image 18155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2365" cy="826171"/>
                          </a:xfrm>
                          <a:prstGeom prst="rect">
                            <a:avLst/>
                          </a:prstGeom>
                        </pic:spPr>
                      </pic:pic>
                    </a:graphicData>
                  </a:graphic>
                </wp:inline>
              </w:drawing>
            </w:r>
          </w:p>
          <w:p w14:paraId="37E08B5B" w14:textId="598045A2" w:rsidR="00DE3AE7" w:rsidRDefault="00DE3AE7" w:rsidP="00273098">
            <w:r w:rsidRPr="00C51DD0">
              <w:rPr>
                <w:noProof/>
                <w:lang w:eastAsia="fr-FR"/>
              </w:rPr>
              <w:drawing>
                <wp:inline distT="0" distB="0" distL="0" distR="0" wp14:anchorId="28FC2BB3" wp14:editId="25875ABD">
                  <wp:extent cx="3571895" cy="2068874"/>
                  <wp:effectExtent l="0" t="0" r="0" b="7620"/>
                  <wp:docPr id="1123229114" name="Image 112322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7681" cy="2106978"/>
                          </a:xfrm>
                          <a:prstGeom prst="rect">
                            <a:avLst/>
                          </a:prstGeom>
                        </pic:spPr>
                      </pic:pic>
                    </a:graphicData>
                  </a:graphic>
                </wp:inline>
              </w:drawing>
            </w:r>
          </w:p>
        </w:tc>
      </w:tr>
    </w:tbl>
    <w:p w14:paraId="4C1331BD" w14:textId="67666BDF" w:rsidR="00D97C96" w:rsidRDefault="00AF2F21" w:rsidP="00273098">
      <w:r>
        <w:t xml:space="preserve">Nous avons fait ici deux fonctions pour une bonne gestion de l’erreur et être sûr des remontés de chaque équipement. </w:t>
      </w:r>
    </w:p>
    <w:p w14:paraId="108C5F77" w14:textId="6D9137BE" w:rsidR="00C37CE4" w:rsidRDefault="00AF2F21" w:rsidP="00273098">
      <w:r>
        <w:t xml:space="preserve">En effet, le changement de la bibliothèque </w:t>
      </w:r>
      <w:proofErr w:type="spellStart"/>
      <w:r w:rsidRPr="00FF386C">
        <w:rPr>
          <w:b/>
          <w:bCs/>
        </w:rPr>
        <w:t>Expect</w:t>
      </w:r>
      <w:proofErr w:type="spellEnd"/>
      <w:r>
        <w:t xml:space="preserve"> en </w:t>
      </w:r>
      <w:r w:rsidRPr="00FF386C">
        <w:rPr>
          <w:b/>
          <w:bCs/>
        </w:rPr>
        <w:t>Net:</w:t>
      </w:r>
      <w:proofErr w:type="gramStart"/>
      <w:r w:rsidRPr="00FF386C">
        <w:rPr>
          <w:b/>
          <w:bCs/>
        </w:rPr>
        <w:t>:</w:t>
      </w:r>
      <w:proofErr w:type="spellStart"/>
      <w:r w:rsidRPr="00FF386C">
        <w:rPr>
          <w:b/>
          <w:bCs/>
        </w:rPr>
        <w:t>OpenSS</w:t>
      </w:r>
      <w:r w:rsidR="00715A4A" w:rsidRPr="00FF386C">
        <w:rPr>
          <w:b/>
          <w:bCs/>
        </w:rPr>
        <w:t>H</w:t>
      </w:r>
      <w:proofErr w:type="spellEnd"/>
      <w:proofErr w:type="gramEnd"/>
      <w:r>
        <w:t xml:space="preserve"> pour se connecter au</w:t>
      </w:r>
      <w:r w:rsidR="005658EA">
        <w:t xml:space="preserve">x équipements, peut perdre de l’information sur la nature de la connexion. </w:t>
      </w:r>
    </w:p>
    <w:p w14:paraId="33363D5E" w14:textId="25424D72" w:rsidR="00C37CE4" w:rsidRDefault="00F37265" w:rsidP="00C37CE4">
      <w:pPr>
        <w:pStyle w:val="Paragraphedeliste"/>
        <w:numPr>
          <w:ilvl w:val="0"/>
          <w:numId w:val="50"/>
        </w:numPr>
      </w:pPr>
      <w:r>
        <w:t xml:space="preserve">Avec </w:t>
      </w:r>
      <w:proofErr w:type="spellStart"/>
      <w:r w:rsidRPr="00FF386C">
        <w:rPr>
          <w:b/>
          <w:bCs/>
        </w:rPr>
        <w:t>Expect</w:t>
      </w:r>
      <w:proofErr w:type="spellEnd"/>
      <w:r>
        <w:t xml:space="preserve">, la connexion est lente mais maîtrisable par la construction </w:t>
      </w:r>
      <w:r w:rsidR="006C6CA4">
        <w:t>des bibliothèques</w:t>
      </w:r>
      <w:r>
        <w:t xml:space="preserve"> associé</w:t>
      </w:r>
      <w:r w:rsidR="004D6711">
        <w:t>es</w:t>
      </w:r>
      <w:r>
        <w:t xml:space="preserve"> à la configuration des équipements du data center</w:t>
      </w:r>
      <w:r w:rsidR="0060517C">
        <w:t xml:space="preserve">. </w:t>
      </w:r>
    </w:p>
    <w:p w14:paraId="7F4B7C83" w14:textId="3EF9CD6F" w:rsidR="00AF2F21" w:rsidRDefault="0060517C" w:rsidP="00C37CE4">
      <w:pPr>
        <w:pStyle w:val="Paragraphedeliste"/>
        <w:numPr>
          <w:ilvl w:val="0"/>
          <w:numId w:val="50"/>
        </w:numPr>
      </w:pPr>
      <w:r>
        <w:lastRenderedPageBreak/>
        <w:t xml:space="preserve">Avec </w:t>
      </w:r>
      <w:r w:rsidRPr="00FF386C">
        <w:rPr>
          <w:b/>
          <w:bCs/>
        </w:rPr>
        <w:t>Net</w:t>
      </w:r>
      <w:proofErr w:type="gramStart"/>
      <w:r w:rsidRPr="00FF386C">
        <w:rPr>
          <w:b/>
          <w:bCs/>
        </w:rPr>
        <w:t>::</w:t>
      </w:r>
      <w:proofErr w:type="spellStart"/>
      <w:r w:rsidRPr="00FF386C">
        <w:rPr>
          <w:b/>
          <w:bCs/>
        </w:rPr>
        <w:t>OpenSS</w:t>
      </w:r>
      <w:r w:rsidR="00715A4A" w:rsidRPr="00FF386C">
        <w:rPr>
          <w:b/>
          <w:bCs/>
        </w:rPr>
        <w:t>H</w:t>
      </w:r>
      <w:proofErr w:type="spellEnd"/>
      <w:proofErr w:type="gramEnd"/>
      <w:r w:rsidRPr="00FF386C">
        <w:rPr>
          <w:b/>
          <w:bCs/>
        </w:rPr>
        <w:t>,</w:t>
      </w:r>
      <w:r>
        <w:t xml:space="preserve"> </w:t>
      </w:r>
      <w:ins w:id="226" w:author="BAUDIN Alize" w:date="2023-06-22T12:21:00Z">
        <w:r w:rsidR="6724C19B">
          <w:t>la</w:t>
        </w:r>
        <w:r>
          <w:t xml:space="preserve"> connexion</w:t>
        </w:r>
      </w:ins>
      <w:r>
        <w:t xml:space="preserve"> est multiple et donc plus rapide, mais par manque de temps</w:t>
      </w:r>
      <w:r w:rsidR="00581F5C">
        <w:t>,</w:t>
      </w:r>
      <w:r>
        <w:t xml:space="preserve"> de compétence</w:t>
      </w:r>
      <w:r w:rsidR="00581F5C">
        <w:t xml:space="preserve"> et de</w:t>
      </w:r>
      <w:r>
        <w:t xml:space="preserve"> </w:t>
      </w:r>
      <w:r w:rsidR="00581F5C">
        <w:t>connaissance pour</w:t>
      </w:r>
      <w:r>
        <w:t xml:space="preserve"> la programmation de bibliothèque </w:t>
      </w:r>
      <w:r w:rsidR="0029080A">
        <w:t xml:space="preserve">en Perl, nous n’avons pas pu construire </w:t>
      </w:r>
      <w:ins w:id="227" w:author="BAUDIN Alize" w:date="2023-06-22T12:21:00Z">
        <w:r w:rsidR="0029080A">
          <w:t xml:space="preserve">une bibliothèque </w:t>
        </w:r>
        <w:r w:rsidR="6038CD0A">
          <w:t>configurée</w:t>
        </w:r>
      </w:ins>
      <w:r w:rsidR="0029080A">
        <w:t xml:space="preserve"> spécifiquement pour les </w:t>
      </w:r>
      <w:r w:rsidR="00C37CE4">
        <w:t>équipements du data center</w:t>
      </w:r>
      <w:r w:rsidR="00715A4A">
        <w:t xml:space="preserve"> associé à la bibliothèque </w:t>
      </w:r>
      <w:r w:rsidR="00715A4A" w:rsidRPr="00FF386C">
        <w:rPr>
          <w:b/>
          <w:bCs/>
        </w:rPr>
        <w:t>Net::</w:t>
      </w:r>
      <w:proofErr w:type="spellStart"/>
      <w:r w:rsidR="00715A4A" w:rsidRPr="00FF386C">
        <w:rPr>
          <w:b/>
          <w:bCs/>
        </w:rPr>
        <w:t>OpenSSH</w:t>
      </w:r>
      <w:proofErr w:type="spellEnd"/>
      <w:r w:rsidR="00C37CE4">
        <w:t xml:space="preserve">. </w:t>
      </w:r>
    </w:p>
    <w:p w14:paraId="63F5A6AF" w14:textId="472A5485" w:rsidR="00715A4A" w:rsidRDefault="00715A4A" w:rsidP="00715A4A">
      <w:r>
        <w:t xml:space="preserve">Par exemple, pour les équipements du constructeur CISCO, </w:t>
      </w:r>
      <w:r w:rsidR="002D3E4A">
        <w:t xml:space="preserve">chaque équipement possède sa propre configuration. Cette caractéristique induit que, lors de la connexion aux CISCO, nous avons </w:t>
      </w:r>
      <w:r w:rsidR="00BB491F">
        <w:t>sur chaque connexion de 475 équipement cinq ‘loupés’</w:t>
      </w:r>
      <w:r w:rsidR="00677937">
        <w:t xml:space="preserve"> de connexion</w:t>
      </w:r>
      <w:r w:rsidR="00BB491F">
        <w:t xml:space="preserve">. Cela remonte ainsi </w:t>
      </w:r>
      <w:r w:rsidR="00677937">
        <w:t xml:space="preserve">une erreur uniquement liée au changement de bibliothèque et non </w:t>
      </w:r>
      <w:r w:rsidR="00C93DA7">
        <w:t>une erreur sur la fonctionnalité de connexion ou de l’équipement.</w:t>
      </w:r>
    </w:p>
    <w:p w14:paraId="5ABC9669" w14:textId="2D2C44F2" w:rsidR="00C93DA7" w:rsidRDefault="002B2E30" w:rsidP="00715A4A">
      <w:r>
        <w:t xml:space="preserve">Ici, la première fonction récupère les équipements en lesquelles il y a eu une erreur pour pouvoir les réécrire dans la ligne convenable du </w:t>
      </w:r>
      <w:proofErr w:type="spellStart"/>
      <w:r>
        <w:t>workbook</w:t>
      </w:r>
      <w:proofErr w:type="spellEnd"/>
      <w:r>
        <w:t xml:space="preserve"> en stockant leur indice de ligne dans la variable</w:t>
      </w:r>
      <w:r w:rsidRPr="002B2E30">
        <w:rPr>
          <w:color w:val="00B0F0"/>
        </w:rPr>
        <w:t xml:space="preserve"> $</w:t>
      </w:r>
      <w:proofErr w:type="spellStart"/>
      <w:r w:rsidR="004D6711" w:rsidRPr="002B2E30">
        <w:rPr>
          <w:color w:val="00B0F0"/>
        </w:rPr>
        <w:t>iteration</w:t>
      </w:r>
      <w:proofErr w:type="spellEnd"/>
      <w:r w:rsidR="004D6711">
        <w:rPr>
          <w:color w:val="00B0F0"/>
        </w:rPr>
        <w:t>.</w:t>
      </w:r>
      <w:r>
        <w:t xml:space="preserve"> La seconde, récupère </w:t>
      </w:r>
      <w:r w:rsidR="004D6711">
        <w:t>les erreurs récupérées</w:t>
      </w:r>
      <w:r>
        <w:t xml:space="preserve"> de la première </w:t>
      </w:r>
      <w:r w:rsidR="002E1ED1">
        <w:t xml:space="preserve">fonction, pour les </w:t>
      </w:r>
      <w:r w:rsidR="004D6711">
        <w:t>réécrire</w:t>
      </w:r>
      <w:r w:rsidR="002E1ED1">
        <w:t xml:space="preserve"> l’information remontée. </w:t>
      </w:r>
    </w:p>
    <w:p w14:paraId="4CD3BF35" w14:textId="10FC68F4" w:rsidR="002E1ED1" w:rsidRDefault="002E1ED1" w:rsidP="00715A4A">
      <w:r>
        <w:t xml:space="preserve">Faire ces deux fonctions évite de refaire une deuxième connexion sur tous les équipements </w:t>
      </w:r>
      <w:r w:rsidR="004D6711">
        <w:t>du constructeur et nous fait gagner environ 5 minutes par constructeur (le temps d’exécution moyen pour récupérer l’</w:t>
      </w:r>
      <w:proofErr w:type="spellStart"/>
      <w:r w:rsidR="004D6711">
        <w:t>uptime</w:t>
      </w:r>
      <w:proofErr w:type="spellEnd"/>
      <w:r w:rsidR="004D6711">
        <w:t xml:space="preserve">), soit un gain d’un quart d’heure environ sur l’exécution totale du code. </w:t>
      </w:r>
    </w:p>
    <w:p w14:paraId="41CA8352" w14:textId="73FB35AE" w:rsidR="00A74A05" w:rsidRDefault="00F56046" w:rsidP="00931D7C">
      <w:pPr>
        <w:pStyle w:val="Paragraphedeliste"/>
        <w:numPr>
          <w:ilvl w:val="0"/>
          <w:numId w:val="40"/>
        </w:numPr>
      </w:pPr>
      <w:r w:rsidRPr="00F03198">
        <w:rPr>
          <w:u w:val="single"/>
        </w:rPr>
        <w:t xml:space="preserve">Quelles sont les rôles de </w:t>
      </w:r>
      <w:r w:rsidRPr="00FF386C">
        <w:rPr>
          <w:b/>
          <w:bCs/>
          <w:u w:val="single"/>
        </w:rPr>
        <w:t>Thread:</w:t>
      </w:r>
      <w:proofErr w:type="gramStart"/>
      <w:r w:rsidRPr="00FF386C">
        <w:rPr>
          <w:b/>
          <w:bCs/>
          <w:u w:val="single"/>
        </w:rPr>
        <w:t>:Queue</w:t>
      </w:r>
      <w:proofErr w:type="gramEnd"/>
      <w:r w:rsidRPr="00F03198">
        <w:rPr>
          <w:u w:val="single"/>
        </w:rPr>
        <w:t xml:space="preserve"> puisque nos fonctions sont des </w:t>
      </w:r>
      <w:proofErr w:type="spellStart"/>
      <w:r w:rsidRPr="00F03198">
        <w:rPr>
          <w:u w:val="single"/>
        </w:rPr>
        <w:t>worker</w:t>
      </w:r>
      <w:proofErr w:type="spellEnd"/>
      <w:r w:rsidR="00FF386C">
        <w:t xml:space="preserve"> ? En</w:t>
      </w:r>
      <w:r>
        <w:t xml:space="preserve"> effet, nos fonctions sont des </w:t>
      </w:r>
      <w:proofErr w:type="spellStart"/>
      <w:r>
        <w:t>worker</w:t>
      </w:r>
      <w:proofErr w:type="spellEnd"/>
      <w:r>
        <w:t xml:space="preserve"> de manière globale. Dans ce </w:t>
      </w:r>
      <w:r w:rsidR="002F2882">
        <w:t>contexte</w:t>
      </w:r>
      <w:r>
        <w:t xml:space="preserve">, les fonctions ont pour rôle de boss et les </w:t>
      </w:r>
      <w:r w:rsidRPr="00FF386C">
        <w:rPr>
          <w:b/>
          <w:bCs/>
        </w:rPr>
        <w:t>Thread:</w:t>
      </w:r>
      <w:proofErr w:type="gramStart"/>
      <w:r w:rsidRPr="00FF386C">
        <w:rPr>
          <w:b/>
          <w:bCs/>
        </w:rPr>
        <w:t>:Queue</w:t>
      </w:r>
      <w:proofErr w:type="gramEnd"/>
      <w:r>
        <w:t xml:space="preserve"> de </w:t>
      </w:r>
      <w:proofErr w:type="spellStart"/>
      <w:r>
        <w:t>worker</w:t>
      </w:r>
      <w:proofErr w:type="spellEnd"/>
      <w:r>
        <w:t>. C’est toute la maniabilité d</w:t>
      </w:r>
      <w:r w:rsidR="003368F9">
        <w:t>u pattern boss-</w:t>
      </w:r>
      <w:proofErr w:type="spellStart"/>
      <w:r w:rsidR="003368F9">
        <w:t>worker</w:t>
      </w:r>
      <w:proofErr w:type="spellEnd"/>
      <w:r w:rsidR="003368F9">
        <w:t> : tout dépend du contexte.</w:t>
      </w:r>
    </w:p>
    <w:p w14:paraId="6279945D" w14:textId="124F9E6D" w:rsidR="00F03198" w:rsidRDefault="0027324F" w:rsidP="00931D7C">
      <w:pPr>
        <w:pStyle w:val="Paragraphedeliste"/>
        <w:numPr>
          <w:ilvl w:val="0"/>
          <w:numId w:val="40"/>
        </w:numPr>
      </w:pPr>
      <w:r>
        <w:t>A</w:t>
      </w:r>
      <w:r w:rsidR="00996EB3">
        <w:t>près ‘</w:t>
      </w:r>
      <w:proofErr w:type="spellStart"/>
      <w:r w:rsidR="00996EB3" w:rsidRPr="00996EB3">
        <w:rPr>
          <w:b/>
          <w:bCs/>
        </w:rPr>
        <w:t>enqueue</w:t>
      </w:r>
      <w:proofErr w:type="spellEnd"/>
      <w:r w:rsidR="00996EB3">
        <w:t>’ qui stocke les variables dans la queue, nous voyons apparaître ici ‘</w:t>
      </w:r>
      <w:proofErr w:type="spellStart"/>
      <w:r w:rsidR="00996EB3" w:rsidRPr="00996EB3">
        <w:rPr>
          <w:b/>
          <w:bCs/>
        </w:rPr>
        <w:t>dequeue</w:t>
      </w:r>
      <w:proofErr w:type="spellEnd"/>
      <w:r w:rsidR="00996EB3">
        <w:t>’, qui vide la queue en bout de queue.</w:t>
      </w:r>
    </w:p>
    <w:p w14:paraId="228078AC" w14:textId="528EFFD2" w:rsidR="00DA203E" w:rsidRDefault="00DA203E" w:rsidP="00DA203E">
      <w:r>
        <w:t xml:space="preserve">Avant d’introduire la fonction, voici les </w:t>
      </w:r>
      <w:r w:rsidRPr="00FF386C">
        <w:rPr>
          <w:b/>
          <w:bCs/>
        </w:rPr>
        <w:t>Thread:</w:t>
      </w:r>
      <w:proofErr w:type="gramStart"/>
      <w:r w:rsidRPr="00FF386C">
        <w:rPr>
          <w:b/>
          <w:bCs/>
        </w:rPr>
        <w:t>:Queue</w:t>
      </w:r>
      <w:proofErr w:type="gramEnd"/>
      <w:r>
        <w:t xml:space="preserve"> définit plus haut :</w:t>
      </w:r>
    </w:p>
    <w:p w14:paraId="7EBB4B4F" w14:textId="5B8D5697" w:rsidR="00DA203E" w:rsidRDefault="00DA203E" w:rsidP="00DA203E">
      <w:r w:rsidRPr="00DA203E">
        <w:rPr>
          <w:noProof/>
          <w:lang w:eastAsia="fr-FR"/>
        </w:rPr>
        <w:drawing>
          <wp:inline distT="0" distB="0" distL="0" distR="0" wp14:anchorId="583FB433" wp14:editId="61373BE0">
            <wp:extent cx="6645910" cy="1134745"/>
            <wp:effectExtent l="0" t="0" r="2540" b="8255"/>
            <wp:docPr id="1815530211" name="Image 181553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1134745"/>
                    </a:xfrm>
                    <a:prstGeom prst="rect">
                      <a:avLst/>
                    </a:prstGeom>
                  </pic:spPr>
                </pic:pic>
              </a:graphicData>
            </a:graphic>
          </wp:inline>
        </w:drawing>
      </w:r>
    </w:p>
    <w:p w14:paraId="03B9A85D" w14:textId="04D164FA" w:rsidR="00DA203E" w:rsidRDefault="00DA203E" w:rsidP="00DA203E">
      <w:r>
        <w:t xml:space="preserve">Cela va faire office de </w:t>
      </w:r>
      <w:proofErr w:type="spellStart"/>
      <w:r w:rsidRPr="2094D28D">
        <w:rPr>
          <w:i/>
          <w:rPrChange w:id="228" w:author="BAUDIN Alize" w:date="2023-07-06T17:47:00Z">
            <w:rPr/>
          </w:rPrChange>
        </w:rPr>
        <w:t>worker</w:t>
      </w:r>
      <w:proofErr w:type="spellEnd"/>
      <w:r w:rsidR="0012788B">
        <w:t xml:space="preserve">. Même si leur rôle semble minime, elles sont fondamentales. Ces </w:t>
      </w:r>
      <w:proofErr w:type="spellStart"/>
      <w:r w:rsidR="0012788B">
        <w:t>workers</w:t>
      </w:r>
      <w:proofErr w:type="spellEnd"/>
      <w:r w:rsidR="0012788B">
        <w:t xml:space="preserve">, vont permettre de récupérer en parallèle de l’exécution du code les données demandées. Elles peuvent être vu comme des abeilles qui butinent les fleurs de notre arbre et </w:t>
      </w:r>
      <w:proofErr w:type="spellStart"/>
      <w:r w:rsidR="0012788B">
        <w:t>pollinisent</w:t>
      </w:r>
      <w:proofErr w:type="spellEnd"/>
      <w:r w:rsidR="0012788B">
        <w:t xml:space="preserve"> ainsi chaque fleur. </w:t>
      </w:r>
    </w:p>
    <w:p w14:paraId="08B8F0FE" w14:textId="6C5E102B" w:rsidR="00F71576" w:rsidRDefault="00F71576" w:rsidP="00F71576">
      <w:r>
        <w:t xml:space="preserve">Et voici la fonction </w:t>
      </w:r>
      <w:proofErr w:type="gramStart"/>
      <w:r w:rsidRPr="00ED55EB">
        <w:rPr>
          <w:b/>
          <w:bCs/>
          <w:color w:val="FFC000" w:themeColor="accent4"/>
        </w:rPr>
        <w:t>main</w:t>
      </w:r>
      <w:r w:rsidR="00ED55EB" w:rsidRPr="00ED55EB">
        <w:rPr>
          <w:b/>
          <w:bCs/>
          <w:color w:val="FFC000" w:themeColor="accent4"/>
        </w:rPr>
        <w:t>(</w:t>
      </w:r>
      <w:proofErr w:type="gramEnd"/>
      <w:r w:rsidR="00FF386C" w:rsidRPr="00ED55EB">
        <w:rPr>
          <w:b/>
          <w:bCs/>
          <w:color w:val="FFC000" w:themeColor="accent4"/>
        </w:rPr>
        <w:t>)</w:t>
      </w:r>
      <w:r w:rsidR="00FF386C" w:rsidRPr="00ED55EB">
        <w:rPr>
          <w:color w:val="FFC000" w:themeColor="accent4"/>
        </w:rPr>
        <w:t>,</w:t>
      </w:r>
      <w:r>
        <w:t xml:space="preserve"> ou encore la fonction boss, voir </w:t>
      </w:r>
      <w:proofErr w:type="spellStart"/>
      <w:r>
        <w:t>big</w:t>
      </w:r>
      <w:proofErr w:type="spellEnd"/>
      <w:r>
        <w:t xml:space="preserve"> boss ou boss finale du notre code. C’</w:t>
      </w:r>
      <w:r w:rsidR="005D0455">
        <w:t>est elle qui fera office de cultivateur qui récoltera nos fruits sur notre arbre</w:t>
      </w:r>
      <w:r w:rsidR="00ED55EB">
        <w:t xml:space="preserve">. </w:t>
      </w:r>
    </w:p>
    <w:tbl>
      <w:tblPr>
        <w:tblStyle w:val="Grilledutableau"/>
        <w:tblW w:w="10916" w:type="dxa"/>
        <w:tblInd w:w="-289" w:type="dxa"/>
        <w:tblLook w:val="04A0" w:firstRow="1" w:lastRow="0" w:firstColumn="1" w:lastColumn="0" w:noHBand="0" w:noVBand="1"/>
      </w:tblPr>
      <w:tblGrid>
        <w:gridCol w:w="3677"/>
        <w:gridCol w:w="3978"/>
        <w:gridCol w:w="3261"/>
      </w:tblGrid>
      <w:tr w:rsidR="00DD046C" w14:paraId="565B8822" w14:textId="77777777" w:rsidTr="00DD046C">
        <w:tc>
          <w:tcPr>
            <w:tcW w:w="3677" w:type="dxa"/>
            <w:vAlign w:val="center"/>
          </w:tcPr>
          <w:p w14:paraId="2C2D1481" w14:textId="4163862D" w:rsidR="00DD046C" w:rsidRDefault="00DD046C" w:rsidP="00DD046C">
            <w:pPr>
              <w:jc w:val="center"/>
            </w:pPr>
            <w:r w:rsidRPr="00151EA7">
              <w:rPr>
                <w:noProof/>
                <w:lang w:eastAsia="fr-FR"/>
              </w:rPr>
              <w:lastRenderedPageBreak/>
              <w:drawing>
                <wp:inline distT="0" distB="0" distL="0" distR="0" wp14:anchorId="53E6130E" wp14:editId="2FF398DB">
                  <wp:extent cx="2152145" cy="2305050"/>
                  <wp:effectExtent l="0" t="0" r="635" b="0"/>
                  <wp:docPr id="1815530212" name="Image 181553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0118" cy="2335010"/>
                          </a:xfrm>
                          <a:prstGeom prst="rect">
                            <a:avLst/>
                          </a:prstGeom>
                        </pic:spPr>
                      </pic:pic>
                    </a:graphicData>
                  </a:graphic>
                </wp:inline>
              </w:drawing>
            </w:r>
          </w:p>
        </w:tc>
        <w:tc>
          <w:tcPr>
            <w:tcW w:w="3978" w:type="dxa"/>
            <w:vAlign w:val="center"/>
          </w:tcPr>
          <w:p w14:paraId="3A9BAC63" w14:textId="1FFD3AC9" w:rsidR="00DD046C" w:rsidRDefault="00DD046C" w:rsidP="00DD046C">
            <w:pPr>
              <w:jc w:val="center"/>
            </w:pPr>
            <w:r w:rsidRPr="00FD59FE">
              <w:rPr>
                <w:noProof/>
                <w:lang w:eastAsia="fr-FR"/>
              </w:rPr>
              <w:drawing>
                <wp:inline distT="0" distB="0" distL="0" distR="0" wp14:anchorId="50C4E34C" wp14:editId="52312185">
                  <wp:extent cx="2232407" cy="2362200"/>
                  <wp:effectExtent l="0" t="0" r="0" b="0"/>
                  <wp:docPr id="1815530213" name="Image 181553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72642" cy="2404774"/>
                          </a:xfrm>
                          <a:prstGeom prst="rect">
                            <a:avLst/>
                          </a:prstGeom>
                        </pic:spPr>
                      </pic:pic>
                    </a:graphicData>
                  </a:graphic>
                </wp:inline>
              </w:drawing>
            </w:r>
          </w:p>
        </w:tc>
        <w:tc>
          <w:tcPr>
            <w:tcW w:w="3261" w:type="dxa"/>
            <w:vAlign w:val="center"/>
          </w:tcPr>
          <w:p w14:paraId="4A1302B4" w14:textId="221F4E0E" w:rsidR="00DD046C" w:rsidRDefault="00DD046C" w:rsidP="00DD046C">
            <w:pPr>
              <w:jc w:val="center"/>
            </w:pPr>
            <w:r w:rsidRPr="008C2241">
              <w:rPr>
                <w:noProof/>
                <w:lang w:eastAsia="fr-FR"/>
              </w:rPr>
              <w:drawing>
                <wp:inline distT="0" distB="0" distL="0" distR="0" wp14:anchorId="26024388" wp14:editId="20C07B4E">
                  <wp:extent cx="1835150" cy="947028"/>
                  <wp:effectExtent l="0" t="0" r="0" b="5715"/>
                  <wp:docPr id="1815530214" name="Image 18155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893" cy="955152"/>
                          </a:xfrm>
                          <a:prstGeom prst="rect">
                            <a:avLst/>
                          </a:prstGeom>
                        </pic:spPr>
                      </pic:pic>
                    </a:graphicData>
                  </a:graphic>
                </wp:inline>
              </w:drawing>
            </w:r>
          </w:p>
        </w:tc>
      </w:tr>
    </w:tbl>
    <w:p w14:paraId="03BCB3FE" w14:textId="6FB237EA" w:rsidR="008C2241" w:rsidRDefault="00591A2D" w:rsidP="00F71576">
      <w:r>
        <w:t xml:space="preserve">Et voici un exemple du cœur de la fonction </w:t>
      </w:r>
      <w:proofErr w:type="gramStart"/>
      <w:r w:rsidRPr="00E56848">
        <w:rPr>
          <w:b/>
          <w:bCs/>
          <w:color w:val="FFC000" w:themeColor="accent4"/>
        </w:rPr>
        <w:t>main</w:t>
      </w:r>
      <w:r>
        <w:t>(</w:t>
      </w:r>
      <w:proofErr w:type="gramEnd"/>
      <w:r>
        <w:t>) :</w:t>
      </w:r>
    </w:p>
    <w:p w14:paraId="6CD2C2C6" w14:textId="1B57412A" w:rsidR="00591A2D" w:rsidRDefault="00384974" w:rsidP="00EE00DB">
      <w:pPr>
        <w:jc w:val="center"/>
      </w:pPr>
      <w:r w:rsidRPr="00384974">
        <w:rPr>
          <w:noProof/>
          <w:lang w:eastAsia="fr-FR"/>
        </w:rPr>
        <w:drawing>
          <wp:inline distT="0" distB="0" distL="0" distR="0" wp14:anchorId="7D6BB73B" wp14:editId="4C07BB91">
            <wp:extent cx="5067300" cy="2243633"/>
            <wp:effectExtent l="0" t="0" r="0" b="4445"/>
            <wp:docPr id="1815530215" name="Image 181553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5178" cy="2247121"/>
                    </a:xfrm>
                    <a:prstGeom prst="rect">
                      <a:avLst/>
                    </a:prstGeom>
                  </pic:spPr>
                </pic:pic>
              </a:graphicData>
            </a:graphic>
          </wp:inline>
        </w:drawing>
      </w:r>
    </w:p>
    <w:p w14:paraId="11BBD10C" w14:textId="6E334664" w:rsidR="001A7CCB" w:rsidRDefault="001A7CCB" w:rsidP="00EE00DB">
      <w:pPr>
        <w:jc w:val="center"/>
      </w:pPr>
      <w:r w:rsidRPr="001A7CCB">
        <w:rPr>
          <w:noProof/>
          <w:lang w:eastAsia="fr-FR"/>
        </w:rPr>
        <w:drawing>
          <wp:inline distT="0" distB="0" distL="0" distR="0" wp14:anchorId="4020582C" wp14:editId="184975B0">
            <wp:extent cx="5321300" cy="3057231"/>
            <wp:effectExtent l="0" t="0" r="0" b="0"/>
            <wp:docPr id="1815530216" name="Image 181553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8019" cy="3061091"/>
                    </a:xfrm>
                    <a:prstGeom prst="rect">
                      <a:avLst/>
                    </a:prstGeom>
                  </pic:spPr>
                </pic:pic>
              </a:graphicData>
            </a:graphic>
          </wp:inline>
        </w:drawing>
      </w:r>
    </w:p>
    <w:p w14:paraId="2C58B927" w14:textId="5AC806DD" w:rsidR="00ED25AA" w:rsidRDefault="00ED25AA" w:rsidP="00EE00DB">
      <w:pPr>
        <w:jc w:val="center"/>
      </w:pPr>
      <w:r w:rsidRPr="00ED25AA">
        <w:rPr>
          <w:noProof/>
          <w:lang w:eastAsia="fr-FR"/>
        </w:rPr>
        <w:lastRenderedPageBreak/>
        <w:drawing>
          <wp:inline distT="0" distB="0" distL="0" distR="0" wp14:anchorId="46BC24C6" wp14:editId="253EED97">
            <wp:extent cx="4337050" cy="2580848"/>
            <wp:effectExtent l="0" t="0" r="6350" b="0"/>
            <wp:docPr id="1815530217" name="Image 181553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5794" cy="2592002"/>
                    </a:xfrm>
                    <a:prstGeom prst="rect">
                      <a:avLst/>
                    </a:prstGeom>
                  </pic:spPr>
                </pic:pic>
              </a:graphicData>
            </a:graphic>
          </wp:inline>
        </w:drawing>
      </w:r>
    </w:p>
    <w:p w14:paraId="41CADFD0" w14:textId="77777777" w:rsidR="005D0455" w:rsidRDefault="005D0455" w:rsidP="00F71576"/>
    <w:p w14:paraId="4B2FB06C" w14:textId="77777777" w:rsidR="003368F9" w:rsidRDefault="003368F9" w:rsidP="003368F9"/>
    <w:p w14:paraId="5192A485" w14:textId="2DB014F3" w:rsidR="002F2882" w:rsidRPr="00441DFC" w:rsidRDefault="00866694" w:rsidP="00A40CC6">
      <w:pPr>
        <w:pStyle w:val="Paragraphedeliste"/>
        <w:numPr>
          <w:ilvl w:val="0"/>
          <w:numId w:val="37"/>
        </w:numPr>
        <w:rPr>
          <w:b/>
          <w:bCs/>
          <w:u w:val="single"/>
        </w:rPr>
      </w:pPr>
      <w:r>
        <w:rPr>
          <w:b/>
          <w:bCs/>
          <w:u w:val="single"/>
        </w:rPr>
        <w:t xml:space="preserve">Cas particulier avec la fonction </w:t>
      </w:r>
      <w:proofErr w:type="spellStart"/>
      <w:r>
        <w:rPr>
          <w:b/>
          <w:bCs/>
          <w:u w:val="single"/>
        </w:rPr>
        <w:t>Expect</w:t>
      </w:r>
      <w:proofErr w:type="spellEnd"/>
      <w:r>
        <w:rPr>
          <w:b/>
          <w:bCs/>
          <w:u w:val="single"/>
        </w:rPr>
        <w:t> – Fonction Boss-</w:t>
      </w:r>
      <w:proofErr w:type="spellStart"/>
      <w:r>
        <w:rPr>
          <w:b/>
          <w:bCs/>
          <w:u w:val="single"/>
        </w:rPr>
        <w:t>worker</w:t>
      </w:r>
      <w:proofErr w:type="spellEnd"/>
      <w:r>
        <w:rPr>
          <w:b/>
          <w:bCs/>
          <w:u w:val="single"/>
        </w:rPr>
        <w:t xml:space="preserve"> de récupération de l’</w:t>
      </w:r>
      <w:proofErr w:type="spellStart"/>
      <w:r>
        <w:rPr>
          <w:b/>
          <w:bCs/>
          <w:u w:val="single"/>
        </w:rPr>
        <w:t>uptime</w:t>
      </w:r>
      <w:proofErr w:type="spellEnd"/>
    </w:p>
    <w:p w14:paraId="0B7222BA" w14:textId="26324572" w:rsidR="00BA49C2" w:rsidRDefault="008D13E1" w:rsidP="00BA49C2">
      <w:r>
        <w:t xml:space="preserve">Nous approchons du cinquième printemps, là où nous pourrons </w:t>
      </w:r>
      <w:r w:rsidR="003A0D14">
        <w:t xml:space="preserve">voir </w:t>
      </w:r>
      <w:r w:rsidR="00256324">
        <w:t>nos premières fleurs</w:t>
      </w:r>
      <w:r w:rsidR="003A0D14">
        <w:t xml:space="preserve"> pour y récolter </w:t>
      </w:r>
      <w:r w:rsidR="00256324">
        <w:t>nos premiers fruits</w:t>
      </w:r>
      <w:r w:rsidR="003A0D14">
        <w:t xml:space="preserve"> pendant l’été</w:t>
      </w:r>
      <w:r w:rsidR="00256324">
        <w:t xml:space="preserve"> jusqu’à l’automne</w:t>
      </w:r>
      <w:r>
        <w:t xml:space="preserve">. Cependant, pour donner plus de goût à nos fruits, il nous faut </w:t>
      </w:r>
      <w:r w:rsidR="008B7602">
        <w:t xml:space="preserve">encore un peut travailler. </w:t>
      </w:r>
    </w:p>
    <w:p w14:paraId="3EE91E40" w14:textId="00A5C032" w:rsidR="008B7602" w:rsidRDefault="009867EE" w:rsidP="00BA49C2">
      <w:r>
        <w:t>Pour rappel, nous avons décidé de changer de bibliothèque pour</w:t>
      </w:r>
      <w:r w:rsidR="00AE75AC">
        <w:t xml:space="preserve"> accéder aux fichiers des équipements du data center. Nous avons remarqué ici que</w:t>
      </w:r>
      <w:r w:rsidR="00B97B5D">
        <w:t xml:space="preserve"> sur </w:t>
      </w:r>
      <w:r w:rsidR="002245EC">
        <w:t>les treize vendeurs</w:t>
      </w:r>
      <w:r w:rsidR="00423880">
        <w:t>, seul</w:t>
      </w:r>
      <w:r w:rsidR="002245EC">
        <w:t>s</w:t>
      </w:r>
      <w:r w:rsidR="00423880">
        <w:t xml:space="preserve"> huit supporte</w:t>
      </w:r>
      <w:r w:rsidR="002245EC">
        <w:t>nt</w:t>
      </w:r>
      <w:r w:rsidR="00423880">
        <w:t xml:space="preserve"> la connexion au</w:t>
      </w:r>
      <w:r w:rsidR="002245EC">
        <w:t>x</w:t>
      </w:r>
      <w:r w:rsidR="00423880">
        <w:t xml:space="preserve"> équipement</w:t>
      </w:r>
      <w:r w:rsidR="002245EC">
        <w:t>s</w:t>
      </w:r>
      <w:r w:rsidR="00423880">
        <w:t xml:space="preserve"> via la bibliothèque </w:t>
      </w:r>
      <w:r w:rsidR="00423880" w:rsidRPr="002245EC">
        <w:rPr>
          <w:b/>
          <w:bCs/>
        </w:rPr>
        <w:t>Net:</w:t>
      </w:r>
      <w:proofErr w:type="gramStart"/>
      <w:r w:rsidR="00423880" w:rsidRPr="002245EC">
        <w:rPr>
          <w:b/>
          <w:bCs/>
        </w:rPr>
        <w:t>:</w:t>
      </w:r>
      <w:proofErr w:type="spellStart"/>
      <w:r w:rsidR="00423880" w:rsidRPr="002245EC">
        <w:rPr>
          <w:b/>
          <w:bCs/>
        </w:rPr>
        <w:t>OpenSSH</w:t>
      </w:r>
      <w:proofErr w:type="spellEnd"/>
      <w:proofErr w:type="gramEnd"/>
      <w:r w:rsidR="002245EC">
        <w:t>, comme nous le montre le tableau ci-dessous :</w:t>
      </w:r>
    </w:p>
    <w:tbl>
      <w:tblPr>
        <w:tblStyle w:val="Grilledutableau"/>
        <w:tblW w:w="11483" w:type="dxa"/>
        <w:tblInd w:w="-431" w:type="dxa"/>
        <w:tblLook w:val="04A0" w:firstRow="1" w:lastRow="0" w:firstColumn="1" w:lastColumn="0" w:noHBand="0" w:noVBand="1"/>
      </w:tblPr>
      <w:tblGrid>
        <w:gridCol w:w="1126"/>
        <w:gridCol w:w="1407"/>
        <w:gridCol w:w="1501"/>
        <w:gridCol w:w="1242"/>
        <w:gridCol w:w="1419"/>
        <w:gridCol w:w="1262"/>
        <w:gridCol w:w="448"/>
        <w:gridCol w:w="3078"/>
      </w:tblGrid>
      <w:tr w:rsidR="000D7E90" w14:paraId="0901D370" w14:textId="77777777" w:rsidTr="000D7E90">
        <w:trPr>
          <w:trHeight w:val="444"/>
        </w:trPr>
        <w:tc>
          <w:tcPr>
            <w:tcW w:w="1126" w:type="dxa"/>
            <w:vAlign w:val="center"/>
          </w:tcPr>
          <w:p w14:paraId="486083AA" w14:textId="77777777" w:rsidR="0068047C" w:rsidRPr="00113C9F" w:rsidRDefault="0068047C" w:rsidP="0068047C">
            <w:pPr>
              <w:rPr>
                <w:b/>
                <w:bCs/>
              </w:rPr>
            </w:pPr>
            <w:r w:rsidRPr="00113C9F">
              <w:rPr>
                <w:b/>
                <w:bCs/>
                <w:color w:val="00B050"/>
              </w:rPr>
              <w:t>ARISTA</w:t>
            </w:r>
          </w:p>
        </w:tc>
        <w:tc>
          <w:tcPr>
            <w:tcW w:w="1407" w:type="dxa"/>
            <w:vAlign w:val="center"/>
          </w:tcPr>
          <w:p w14:paraId="39A7DBD4" w14:textId="77777777" w:rsidR="0068047C" w:rsidRPr="00113C9F" w:rsidRDefault="0068047C" w:rsidP="0068047C">
            <w:pPr>
              <w:rPr>
                <w:b/>
                <w:bCs/>
                <w:color w:val="00B050"/>
              </w:rPr>
            </w:pPr>
            <w:r w:rsidRPr="00113C9F">
              <w:rPr>
                <w:b/>
                <w:bCs/>
                <w:color w:val="00B050"/>
              </w:rPr>
              <w:t>AVOCENT</w:t>
            </w:r>
          </w:p>
        </w:tc>
        <w:tc>
          <w:tcPr>
            <w:tcW w:w="1501" w:type="dxa"/>
            <w:vAlign w:val="center"/>
          </w:tcPr>
          <w:p w14:paraId="77A91EB7" w14:textId="77777777" w:rsidR="0068047C" w:rsidRPr="00113C9F" w:rsidRDefault="0068047C" w:rsidP="0068047C">
            <w:pPr>
              <w:rPr>
                <w:b/>
                <w:bCs/>
                <w:color w:val="00B050"/>
              </w:rPr>
            </w:pPr>
            <w:r w:rsidRPr="00113C9F">
              <w:rPr>
                <w:b/>
                <w:bCs/>
                <w:color w:val="00B050"/>
              </w:rPr>
              <w:t>CHECKPOINT</w:t>
            </w:r>
          </w:p>
        </w:tc>
        <w:tc>
          <w:tcPr>
            <w:tcW w:w="1242" w:type="dxa"/>
            <w:vAlign w:val="center"/>
          </w:tcPr>
          <w:p w14:paraId="2E0C565B" w14:textId="77777777" w:rsidR="0068047C" w:rsidRPr="00113C9F" w:rsidRDefault="0068047C" w:rsidP="0068047C">
            <w:pPr>
              <w:rPr>
                <w:b/>
                <w:bCs/>
              </w:rPr>
            </w:pPr>
            <w:r w:rsidRPr="00113C9F">
              <w:rPr>
                <w:b/>
                <w:bCs/>
                <w:color w:val="FF0000"/>
              </w:rPr>
              <w:t>INFOBLOX</w:t>
            </w:r>
          </w:p>
        </w:tc>
        <w:tc>
          <w:tcPr>
            <w:tcW w:w="1419" w:type="dxa"/>
            <w:vAlign w:val="center"/>
          </w:tcPr>
          <w:p w14:paraId="2A59AEE9" w14:textId="77777777" w:rsidR="0068047C" w:rsidRPr="00113C9F" w:rsidRDefault="0068047C" w:rsidP="0068047C">
            <w:pPr>
              <w:rPr>
                <w:b/>
                <w:bCs/>
              </w:rPr>
            </w:pPr>
            <w:r w:rsidRPr="00113C9F">
              <w:rPr>
                <w:b/>
                <w:bCs/>
                <w:color w:val="00B050"/>
              </w:rPr>
              <w:t>CISCO</w:t>
            </w:r>
          </w:p>
        </w:tc>
        <w:tc>
          <w:tcPr>
            <w:tcW w:w="1262" w:type="dxa"/>
            <w:vAlign w:val="center"/>
          </w:tcPr>
          <w:p w14:paraId="4D97EFEB" w14:textId="0F925138" w:rsidR="0068047C" w:rsidRPr="00113C9F" w:rsidRDefault="0068047C" w:rsidP="0068047C">
            <w:pPr>
              <w:rPr>
                <w:b/>
                <w:bCs/>
                <w:color w:val="00B050"/>
              </w:rPr>
            </w:pPr>
            <w:r w:rsidRPr="00113C9F">
              <w:rPr>
                <w:b/>
                <w:bCs/>
                <w:color w:val="FF0000"/>
              </w:rPr>
              <w:t>GIGAMON</w:t>
            </w:r>
          </w:p>
        </w:tc>
        <w:tc>
          <w:tcPr>
            <w:tcW w:w="448" w:type="dxa"/>
            <w:vAlign w:val="center"/>
          </w:tcPr>
          <w:p w14:paraId="58DBEAF4" w14:textId="0F4885A2" w:rsidR="0068047C" w:rsidRPr="00F34952" w:rsidRDefault="0068047C" w:rsidP="0068047C">
            <w:pPr>
              <w:rPr>
                <w:b/>
                <w:bCs/>
                <w:color w:val="00B050"/>
                <w:sz w:val="24"/>
                <w:szCs w:val="24"/>
              </w:rPr>
            </w:pPr>
            <w:r w:rsidRPr="00F34952">
              <w:rPr>
                <w:b/>
                <w:bCs/>
                <w:color w:val="00B050"/>
                <w:sz w:val="24"/>
                <w:szCs w:val="24"/>
              </w:rPr>
              <w:t>F5</w:t>
            </w:r>
          </w:p>
        </w:tc>
        <w:tc>
          <w:tcPr>
            <w:tcW w:w="3078" w:type="dxa"/>
            <w:vMerge w:val="restart"/>
            <w:tcBorders>
              <w:top w:val="nil"/>
              <w:bottom w:val="nil"/>
              <w:right w:val="nil"/>
            </w:tcBorders>
          </w:tcPr>
          <w:p w14:paraId="12588214" w14:textId="17DD59BB" w:rsidR="0068047C" w:rsidRPr="009D32C9" w:rsidRDefault="0068047C" w:rsidP="002E46FA">
            <w:pPr>
              <w:rPr>
                <w:rFonts w:cstheme="minorHAnsi"/>
                <w:sz w:val="20"/>
                <w:szCs w:val="20"/>
                <w:u w:val="single"/>
              </w:rPr>
            </w:pPr>
            <w:r w:rsidRPr="009D32C9">
              <w:rPr>
                <w:rFonts w:cstheme="minorHAnsi"/>
                <w:sz w:val="20"/>
                <w:szCs w:val="20"/>
                <w:u w:val="single"/>
              </w:rPr>
              <w:t xml:space="preserve">Légende : </w:t>
            </w:r>
          </w:p>
          <w:p w14:paraId="33244A9D" w14:textId="03B514C4" w:rsidR="0068047C" w:rsidRPr="00F34952" w:rsidRDefault="0068047C" w:rsidP="002E46FA">
            <w:pPr>
              <w:rPr>
                <w:b/>
                <w:bCs/>
                <w:color w:val="FF0000"/>
                <w:sz w:val="24"/>
                <w:szCs w:val="24"/>
              </w:rPr>
            </w:pPr>
            <w:r w:rsidRPr="00A44DAD">
              <w:rPr>
                <w:rFonts w:cstheme="minorHAnsi"/>
                <w:b/>
                <w:bCs/>
                <w:color w:val="FF0000"/>
                <w:sz w:val="28"/>
                <w:szCs w:val="28"/>
              </w:rPr>
              <w:t>▪</w:t>
            </w:r>
            <w:r>
              <w:rPr>
                <w:rFonts w:cstheme="minorHAnsi"/>
                <w:b/>
                <w:bCs/>
                <w:color w:val="FF0000"/>
                <w:sz w:val="28"/>
                <w:szCs w:val="28"/>
              </w:rPr>
              <w:t xml:space="preserve"> </w:t>
            </w:r>
            <w:r w:rsidRPr="009D32C9">
              <w:rPr>
                <w:rFonts w:cstheme="minorHAnsi"/>
                <w:sz w:val="16"/>
                <w:szCs w:val="16"/>
              </w:rPr>
              <w:t>ne fonctionne pas avec Net</w:t>
            </w:r>
            <w:proofErr w:type="gramStart"/>
            <w:r w:rsidRPr="009D32C9">
              <w:rPr>
                <w:rFonts w:cstheme="minorHAnsi"/>
                <w:sz w:val="16"/>
                <w:szCs w:val="16"/>
              </w:rPr>
              <w:t>::</w:t>
            </w:r>
            <w:proofErr w:type="spellStart"/>
            <w:r w:rsidRPr="009D32C9">
              <w:rPr>
                <w:rFonts w:cstheme="minorHAnsi"/>
                <w:sz w:val="16"/>
                <w:szCs w:val="16"/>
              </w:rPr>
              <w:t>openSSH</w:t>
            </w:r>
            <w:proofErr w:type="spellEnd"/>
            <w:proofErr w:type="gramEnd"/>
          </w:p>
          <w:p w14:paraId="07D171A7" w14:textId="124F47D3" w:rsidR="0068047C" w:rsidRPr="00F34952" w:rsidRDefault="0068047C" w:rsidP="002E46FA">
            <w:pPr>
              <w:rPr>
                <w:b/>
                <w:bCs/>
                <w:color w:val="FF0000"/>
                <w:sz w:val="24"/>
                <w:szCs w:val="24"/>
              </w:rPr>
            </w:pPr>
            <w:r w:rsidRPr="00A44DAD">
              <w:rPr>
                <w:rFonts w:cstheme="minorHAnsi"/>
                <w:b/>
                <w:bCs/>
                <w:color w:val="00B050"/>
                <w:sz w:val="28"/>
                <w:szCs w:val="28"/>
              </w:rPr>
              <w:t>▪</w:t>
            </w:r>
            <w:r>
              <w:rPr>
                <w:rFonts w:cstheme="minorHAnsi"/>
                <w:b/>
                <w:bCs/>
                <w:color w:val="00B050"/>
                <w:sz w:val="28"/>
                <w:szCs w:val="28"/>
              </w:rPr>
              <w:t xml:space="preserve"> </w:t>
            </w:r>
            <w:r w:rsidRPr="009D32C9">
              <w:rPr>
                <w:rFonts w:cstheme="minorHAnsi"/>
                <w:sz w:val="16"/>
                <w:szCs w:val="16"/>
              </w:rPr>
              <w:t>fonctionne avec Net</w:t>
            </w:r>
            <w:proofErr w:type="gramStart"/>
            <w:r w:rsidRPr="009D32C9">
              <w:rPr>
                <w:rFonts w:cstheme="minorHAnsi"/>
                <w:sz w:val="16"/>
                <w:szCs w:val="16"/>
              </w:rPr>
              <w:t>::</w:t>
            </w:r>
            <w:proofErr w:type="spellStart"/>
            <w:r w:rsidRPr="009D32C9">
              <w:rPr>
                <w:rFonts w:cstheme="minorHAnsi"/>
                <w:sz w:val="16"/>
                <w:szCs w:val="16"/>
              </w:rPr>
              <w:t>OpenSSH</w:t>
            </w:r>
            <w:proofErr w:type="spellEnd"/>
            <w:proofErr w:type="gramEnd"/>
          </w:p>
        </w:tc>
      </w:tr>
      <w:tr w:rsidR="0068047C" w14:paraId="426087B6" w14:textId="77777777" w:rsidTr="000D7E90">
        <w:tc>
          <w:tcPr>
            <w:tcW w:w="1126" w:type="dxa"/>
            <w:vAlign w:val="center"/>
          </w:tcPr>
          <w:p w14:paraId="261912E8" w14:textId="77777777" w:rsidR="0068047C" w:rsidRPr="00113C9F" w:rsidRDefault="0068047C" w:rsidP="0068047C">
            <w:pPr>
              <w:rPr>
                <w:b/>
                <w:bCs/>
              </w:rPr>
            </w:pPr>
            <w:r w:rsidRPr="00113C9F">
              <w:rPr>
                <w:b/>
                <w:bCs/>
                <w:color w:val="FF0000"/>
              </w:rPr>
              <w:t>JUNIPER</w:t>
            </w:r>
          </w:p>
        </w:tc>
        <w:tc>
          <w:tcPr>
            <w:tcW w:w="1407" w:type="dxa"/>
            <w:vAlign w:val="center"/>
          </w:tcPr>
          <w:p w14:paraId="2AF70FFF" w14:textId="77777777" w:rsidR="0068047C" w:rsidRPr="00113C9F" w:rsidRDefault="0068047C" w:rsidP="0068047C">
            <w:pPr>
              <w:rPr>
                <w:b/>
                <w:bCs/>
              </w:rPr>
            </w:pPr>
            <w:r w:rsidRPr="00113C9F">
              <w:rPr>
                <w:b/>
                <w:bCs/>
                <w:color w:val="00B050"/>
              </w:rPr>
              <w:t>OPENGEAR</w:t>
            </w:r>
          </w:p>
        </w:tc>
        <w:tc>
          <w:tcPr>
            <w:tcW w:w="1501" w:type="dxa"/>
            <w:vAlign w:val="center"/>
          </w:tcPr>
          <w:p w14:paraId="632D6893" w14:textId="77777777" w:rsidR="0068047C" w:rsidRPr="00113C9F" w:rsidRDefault="0068047C" w:rsidP="0068047C">
            <w:pPr>
              <w:rPr>
                <w:b/>
                <w:bCs/>
              </w:rPr>
            </w:pPr>
            <w:r w:rsidRPr="00113C9F">
              <w:rPr>
                <w:b/>
                <w:bCs/>
                <w:color w:val="FF0000"/>
              </w:rPr>
              <w:t>PALOALTO</w:t>
            </w:r>
          </w:p>
        </w:tc>
        <w:tc>
          <w:tcPr>
            <w:tcW w:w="1242" w:type="dxa"/>
            <w:vAlign w:val="center"/>
          </w:tcPr>
          <w:p w14:paraId="6011BF6B" w14:textId="77777777" w:rsidR="0068047C" w:rsidRPr="00113C9F" w:rsidRDefault="0068047C" w:rsidP="0068047C">
            <w:pPr>
              <w:rPr>
                <w:b/>
                <w:bCs/>
              </w:rPr>
            </w:pPr>
            <w:r w:rsidRPr="00113C9F">
              <w:rPr>
                <w:b/>
                <w:bCs/>
                <w:color w:val="00B050"/>
              </w:rPr>
              <w:t>MCAFEE</w:t>
            </w:r>
          </w:p>
        </w:tc>
        <w:tc>
          <w:tcPr>
            <w:tcW w:w="1419" w:type="dxa"/>
            <w:vAlign w:val="center"/>
          </w:tcPr>
          <w:p w14:paraId="23E95AEB" w14:textId="77777777" w:rsidR="0068047C" w:rsidRPr="00113C9F" w:rsidRDefault="0068047C" w:rsidP="0068047C">
            <w:pPr>
              <w:rPr>
                <w:b/>
                <w:bCs/>
              </w:rPr>
            </w:pPr>
            <w:r w:rsidRPr="00113C9F">
              <w:rPr>
                <w:b/>
                <w:bCs/>
                <w:color w:val="FF0000"/>
              </w:rPr>
              <w:t>MICROSEMI</w:t>
            </w:r>
          </w:p>
        </w:tc>
        <w:tc>
          <w:tcPr>
            <w:tcW w:w="1262" w:type="dxa"/>
            <w:vAlign w:val="center"/>
          </w:tcPr>
          <w:p w14:paraId="4A51A431" w14:textId="0EE2EBD3" w:rsidR="0068047C" w:rsidRPr="00113C9F" w:rsidRDefault="0068047C" w:rsidP="0068047C">
            <w:pPr>
              <w:rPr>
                <w:b/>
                <w:bCs/>
              </w:rPr>
            </w:pPr>
            <w:r w:rsidRPr="00113C9F">
              <w:rPr>
                <w:b/>
                <w:bCs/>
                <w:color w:val="00B050"/>
              </w:rPr>
              <w:t>FORTINET</w:t>
            </w:r>
          </w:p>
        </w:tc>
        <w:tc>
          <w:tcPr>
            <w:tcW w:w="448" w:type="dxa"/>
            <w:vAlign w:val="center"/>
          </w:tcPr>
          <w:p w14:paraId="3914B5D5" w14:textId="77777777" w:rsidR="0068047C" w:rsidRPr="00F34952" w:rsidRDefault="0068047C" w:rsidP="0068047C">
            <w:pPr>
              <w:rPr>
                <w:b/>
                <w:bCs/>
                <w:sz w:val="24"/>
                <w:szCs w:val="24"/>
              </w:rPr>
            </w:pPr>
          </w:p>
        </w:tc>
        <w:tc>
          <w:tcPr>
            <w:tcW w:w="3078" w:type="dxa"/>
            <w:vMerge/>
            <w:tcBorders>
              <w:bottom w:val="nil"/>
              <w:right w:val="nil"/>
            </w:tcBorders>
          </w:tcPr>
          <w:p w14:paraId="6A907189" w14:textId="6F5CF208" w:rsidR="0068047C" w:rsidRPr="00F34952" w:rsidRDefault="0068047C" w:rsidP="002E46FA">
            <w:pPr>
              <w:rPr>
                <w:b/>
                <w:bCs/>
                <w:sz w:val="24"/>
                <w:szCs w:val="24"/>
              </w:rPr>
            </w:pPr>
          </w:p>
        </w:tc>
      </w:tr>
    </w:tbl>
    <w:p w14:paraId="0468ED34" w14:textId="77777777" w:rsidR="000A20DC" w:rsidRDefault="000A20DC" w:rsidP="00BA49C2"/>
    <w:p w14:paraId="41D53C69" w14:textId="4168A49F" w:rsidR="00E3776E" w:rsidRDefault="00167F51" w:rsidP="00BA49C2">
      <w:r>
        <w:t xml:space="preserve">Ainsi, pour ceux auquel on ne peut pas se connecter </w:t>
      </w:r>
      <w:r w:rsidR="00EA1D9E">
        <w:t xml:space="preserve">avec la bibliothèque </w:t>
      </w:r>
      <w:r w:rsidR="00EA1D9E" w:rsidRPr="00EA1D9E">
        <w:rPr>
          <w:b/>
          <w:bCs/>
        </w:rPr>
        <w:t>Net:</w:t>
      </w:r>
      <w:proofErr w:type="gramStart"/>
      <w:r w:rsidR="00EA1D9E" w:rsidRPr="00EA1D9E">
        <w:rPr>
          <w:b/>
          <w:bCs/>
        </w:rPr>
        <w:t>:</w:t>
      </w:r>
      <w:proofErr w:type="spellStart"/>
      <w:r w:rsidR="00EA1D9E" w:rsidRPr="00EA1D9E">
        <w:rPr>
          <w:b/>
          <w:bCs/>
        </w:rPr>
        <w:t>OpenSSH</w:t>
      </w:r>
      <w:proofErr w:type="spellEnd"/>
      <w:proofErr w:type="gramEnd"/>
      <w:r w:rsidR="00EA1D9E">
        <w:rPr>
          <w:b/>
          <w:bCs/>
        </w:rPr>
        <w:t>,</w:t>
      </w:r>
      <w:r w:rsidR="00EA1D9E" w:rsidRPr="00EA1D9E">
        <w:t xml:space="preserve"> on</w:t>
      </w:r>
      <w:r w:rsidR="00EA1D9E">
        <w:t xml:space="preserve"> va adapter notre multithreading avec la bibliothèque</w:t>
      </w:r>
      <w:r w:rsidR="00EA1D9E" w:rsidRPr="00EA1D9E">
        <w:rPr>
          <w:b/>
          <w:bCs/>
        </w:rPr>
        <w:t xml:space="preserve"> </w:t>
      </w:r>
      <w:proofErr w:type="spellStart"/>
      <w:r w:rsidR="00EA1D9E" w:rsidRPr="00EA1D9E">
        <w:rPr>
          <w:b/>
          <w:bCs/>
        </w:rPr>
        <w:t>Expect</w:t>
      </w:r>
      <w:proofErr w:type="spellEnd"/>
      <w:r w:rsidR="00EA1D9E">
        <w:t xml:space="preserve">. </w:t>
      </w:r>
    </w:p>
    <w:p w14:paraId="2D0DC9C9" w14:textId="77777777" w:rsidR="00F878CC" w:rsidRDefault="00E50A57" w:rsidP="00BA49C2">
      <w:r>
        <w:t xml:space="preserve">En effet, même si </w:t>
      </w:r>
      <w:proofErr w:type="spellStart"/>
      <w:r>
        <w:t>Expect</w:t>
      </w:r>
      <w:proofErr w:type="spellEnd"/>
      <w:r>
        <w:t xml:space="preserve"> reste très limité dans la connexion multiple, on va ici utiliser la méthode « fork » que la bibliothèque </w:t>
      </w:r>
      <w:proofErr w:type="spellStart"/>
      <w:r>
        <w:t>Expect</w:t>
      </w:r>
      <w:proofErr w:type="spellEnd"/>
      <w:r>
        <w:t xml:space="preserve"> propose pour </w:t>
      </w:r>
      <w:r w:rsidR="00D0234A">
        <w:t>se connecter à l’équipement</w:t>
      </w:r>
      <w:r w:rsidR="00F878CC">
        <w:t xml:space="preserve"> de la façon suivante :</w:t>
      </w:r>
    </w:p>
    <w:p w14:paraId="7F862F73" w14:textId="5DFCAC1B" w:rsidR="00C014CE" w:rsidRDefault="00C014CE" w:rsidP="00C014CE">
      <w:pPr>
        <w:pStyle w:val="Paragraphedeliste"/>
        <w:numPr>
          <w:ilvl w:val="0"/>
          <w:numId w:val="45"/>
        </w:numPr>
      </w:pPr>
      <w:r>
        <w:t xml:space="preserve">Dans </w:t>
      </w:r>
      <w:r w:rsidR="00E144E6">
        <w:t>un premier temps</w:t>
      </w:r>
      <w:r>
        <w:t xml:space="preserve"> on définit une variable </w:t>
      </w:r>
      <w:r w:rsidRPr="00E144E6">
        <w:rPr>
          <w:b/>
          <w:bCs/>
          <w:color w:val="00B0F0"/>
        </w:rPr>
        <w:t>$</w:t>
      </w:r>
      <w:proofErr w:type="spellStart"/>
      <w:r w:rsidRPr="00E144E6">
        <w:rPr>
          <w:b/>
          <w:bCs/>
          <w:color w:val="00B0F0"/>
        </w:rPr>
        <w:t>exp</w:t>
      </w:r>
      <w:proofErr w:type="spellEnd"/>
      <w:r w:rsidRPr="00E144E6">
        <w:rPr>
          <w:color w:val="00B0F0"/>
        </w:rPr>
        <w:t xml:space="preserve"> </w:t>
      </w:r>
      <w:r>
        <w:t>qui va stocke</w:t>
      </w:r>
      <w:r w:rsidR="0035224B">
        <w:t>r</w:t>
      </w:r>
      <w:r>
        <w:t xml:space="preserve"> l’information de connexion :</w:t>
      </w:r>
    </w:p>
    <w:p w14:paraId="54BBEDF4" w14:textId="27486909" w:rsidR="00F00D62" w:rsidRDefault="00F00D62" w:rsidP="00BA49C2">
      <w:r w:rsidRPr="00F00D62">
        <w:rPr>
          <w:noProof/>
          <w:lang w:eastAsia="fr-FR"/>
        </w:rPr>
        <w:drawing>
          <wp:inline distT="0" distB="0" distL="0" distR="0" wp14:anchorId="1FF248D3" wp14:editId="1FF5E249">
            <wp:extent cx="6645910" cy="946785"/>
            <wp:effectExtent l="0" t="0" r="254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946785"/>
                    </a:xfrm>
                    <a:prstGeom prst="rect">
                      <a:avLst/>
                    </a:prstGeom>
                  </pic:spPr>
                </pic:pic>
              </a:graphicData>
            </a:graphic>
          </wp:inline>
        </w:drawing>
      </w:r>
    </w:p>
    <w:p w14:paraId="0C057AA9" w14:textId="4D2EFBA6" w:rsidR="00C014CE" w:rsidRDefault="00C014CE" w:rsidP="00C014CE">
      <w:pPr>
        <w:pStyle w:val="Paragraphedeliste"/>
        <w:numPr>
          <w:ilvl w:val="0"/>
          <w:numId w:val="45"/>
        </w:numPr>
      </w:pPr>
      <w:r>
        <w:t xml:space="preserve">Dans un second temps on envoie </w:t>
      </w:r>
      <w:r w:rsidR="00E144E6">
        <w:t>les informations nécessaires</w:t>
      </w:r>
      <w:r>
        <w:t xml:space="preserve"> pour la connexion</w:t>
      </w:r>
      <w:r w:rsidR="0035224B">
        <w:t xml:space="preserve"> via la méthode </w:t>
      </w:r>
      <w:proofErr w:type="spellStart"/>
      <w:proofErr w:type="gramStart"/>
      <w:r w:rsidR="0035224B" w:rsidRPr="0035224B">
        <w:rPr>
          <w:b/>
          <w:bCs/>
        </w:rPr>
        <w:t>expect</w:t>
      </w:r>
      <w:proofErr w:type="spellEnd"/>
      <w:r w:rsidR="0035224B" w:rsidRPr="0035224B">
        <w:rPr>
          <w:b/>
          <w:bCs/>
        </w:rPr>
        <w:t>(</w:t>
      </w:r>
      <w:proofErr w:type="gramEnd"/>
      <w:r w:rsidR="0035224B" w:rsidRPr="0035224B">
        <w:rPr>
          <w:b/>
          <w:bCs/>
        </w:rPr>
        <w:t>)</w:t>
      </w:r>
      <w:r w:rsidR="0035224B">
        <w:rPr>
          <w:b/>
          <w:bCs/>
        </w:rPr>
        <w:t xml:space="preserve"> </w:t>
      </w:r>
      <w:r w:rsidR="0035224B" w:rsidRPr="0035224B">
        <w:t>comme ci-dessous pour récupérer l’</w:t>
      </w:r>
      <w:proofErr w:type="spellStart"/>
      <w:r w:rsidR="0035224B" w:rsidRPr="0035224B">
        <w:t>uptime</w:t>
      </w:r>
      <w:proofErr w:type="spellEnd"/>
      <w:r>
        <w:t> :</w:t>
      </w:r>
    </w:p>
    <w:p w14:paraId="0E189356" w14:textId="0CC13628" w:rsidR="00C014CE" w:rsidRDefault="00E144E6" w:rsidP="00E144E6">
      <w:pPr>
        <w:ind w:left="360"/>
        <w:jc w:val="center"/>
      </w:pPr>
      <w:r w:rsidRPr="00E144E6">
        <w:rPr>
          <w:noProof/>
          <w:lang w:eastAsia="fr-FR"/>
        </w:rPr>
        <w:lastRenderedPageBreak/>
        <w:drawing>
          <wp:inline distT="0" distB="0" distL="0" distR="0" wp14:anchorId="6B4742E4" wp14:editId="48E6D784">
            <wp:extent cx="2812504" cy="2349500"/>
            <wp:effectExtent l="0" t="0" r="6985" b="0"/>
            <wp:docPr id="1123229095" name="Image 112322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0909" cy="2356522"/>
                    </a:xfrm>
                    <a:prstGeom prst="rect">
                      <a:avLst/>
                    </a:prstGeom>
                  </pic:spPr>
                </pic:pic>
              </a:graphicData>
            </a:graphic>
          </wp:inline>
        </w:drawing>
      </w:r>
    </w:p>
    <w:p w14:paraId="5F7E9858" w14:textId="2A7ED7B0" w:rsidR="00EA1D9E" w:rsidRDefault="00D0234A" w:rsidP="00BA49C2">
      <w:r>
        <w:t xml:space="preserve"> Cette méthode </w:t>
      </w:r>
      <w:r w:rsidR="00F878CC">
        <w:t xml:space="preserve">ouvre un </w:t>
      </w:r>
      <w:r w:rsidR="00B17ED3">
        <w:t>canal</w:t>
      </w:r>
      <w:r w:rsidR="001574F9">
        <w:t xml:space="preserve"> dans lequel il va envoyer </w:t>
      </w:r>
      <w:r w:rsidR="00B17ED3">
        <w:t>toutes les configurations nécessaires</w:t>
      </w:r>
      <w:r w:rsidR="001574F9">
        <w:t xml:space="preserve"> pour la connexion aux équipements. </w:t>
      </w:r>
      <w:r w:rsidR="005071FD">
        <w:t xml:space="preserve">Ainsi, pour chaque </w:t>
      </w:r>
      <w:proofErr w:type="spellStart"/>
      <w:proofErr w:type="gramStart"/>
      <w:r w:rsidR="005071FD" w:rsidRPr="001C372A">
        <w:rPr>
          <w:b/>
          <w:bCs/>
        </w:rPr>
        <w:t>expect</w:t>
      </w:r>
      <w:proofErr w:type="spellEnd"/>
      <w:r w:rsidR="005071FD" w:rsidRPr="001C372A">
        <w:rPr>
          <w:b/>
          <w:bCs/>
        </w:rPr>
        <w:t>(</w:t>
      </w:r>
      <w:proofErr w:type="gramEnd"/>
      <w:r w:rsidR="005071FD" w:rsidRPr="001C372A">
        <w:rPr>
          <w:b/>
          <w:bCs/>
        </w:rPr>
        <w:t>),</w:t>
      </w:r>
      <w:r w:rsidR="005071FD">
        <w:t xml:space="preserve"> o</w:t>
      </w:r>
      <w:r w:rsidR="005538C4">
        <w:t xml:space="preserve">n utilise ainsi </w:t>
      </w:r>
      <w:r w:rsidR="0035224B">
        <w:t>cette méthode dans une boucle</w:t>
      </w:r>
      <w:r w:rsidR="00926C20">
        <w:t xml:space="preserve"> (</w:t>
      </w:r>
      <w:r w:rsidR="00926C20" w:rsidRPr="00883471">
        <w:rPr>
          <w:b/>
          <w:bCs/>
          <w:color w:val="CC00CC"/>
        </w:rPr>
        <w:t xml:space="preserve">for </w:t>
      </w:r>
      <w:r w:rsidR="00926C20">
        <w:t xml:space="preserve">ou </w:t>
      </w:r>
      <w:proofErr w:type="spellStart"/>
      <w:r w:rsidR="00926C20" w:rsidRPr="00883471">
        <w:rPr>
          <w:b/>
          <w:bCs/>
          <w:color w:val="CC00CC"/>
        </w:rPr>
        <w:t>foreach</w:t>
      </w:r>
      <w:proofErr w:type="spellEnd"/>
      <w:r w:rsidR="00926C20" w:rsidRPr="00883471">
        <w:rPr>
          <w:b/>
          <w:bCs/>
          <w:color w:val="CC00CC"/>
        </w:rPr>
        <w:t xml:space="preserve"> </w:t>
      </w:r>
      <w:r w:rsidR="00926C20">
        <w:t>selon l</w:t>
      </w:r>
      <w:r w:rsidR="00883471">
        <w:t>e besoin)</w:t>
      </w:r>
      <w:r w:rsidR="0035224B">
        <w:t>, comme</w:t>
      </w:r>
      <w:r w:rsidR="00DE0D6D">
        <w:t xml:space="preserve"> dans l’exemple ci-dessous </w:t>
      </w:r>
      <w:r w:rsidR="00352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12BF" w14:paraId="3F31C79E" w14:textId="77777777" w:rsidTr="0019315B">
        <w:tc>
          <w:tcPr>
            <w:tcW w:w="5228" w:type="dxa"/>
            <w:vAlign w:val="center"/>
          </w:tcPr>
          <w:p w14:paraId="63754F4E" w14:textId="094896B0" w:rsidR="005C3C50" w:rsidRDefault="00AA12BF" w:rsidP="00F52E1B">
            <w:pPr>
              <w:jc w:val="center"/>
            </w:pPr>
            <w:r w:rsidRPr="00977252">
              <w:rPr>
                <w:noProof/>
                <w:lang w:eastAsia="fr-FR"/>
              </w:rPr>
              <w:drawing>
                <wp:inline distT="0" distB="0" distL="0" distR="0" wp14:anchorId="138A2061" wp14:editId="2D54C5AA">
                  <wp:extent cx="2400300" cy="2578100"/>
                  <wp:effectExtent l="0" t="0" r="0" b="0"/>
                  <wp:docPr id="1123229104" name="Image 112322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9014" cy="2587459"/>
                          </a:xfrm>
                          <a:prstGeom prst="rect">
                            <a:avLst/>
                          </a:prstGeom>
                        </pic:spPr>
                      </pic:pic>
                    </a:graphicData>
                  </a:graphic>
                </wp:inline>
              </w:drawing>
            </w:r>
          </w:p>
        </w:tc>
        <w:tc>
          <w:tcPr>
            <w:tcW w:w="5228" w:type="dxa"/>
            <w:vAlign w:val="center"/>
          </w:tcPr>
          <w:p w14:paraId="267059CD" w14:textId="7A899306" w:rsidR="00AA12BF" w:rsidRDefault="00AA12BF" w:rsidP="00F52E1B">
            <w:pPr>
              <w:jc w:val="center"/>
            </w:pPr>
            <w:r w:rsidRPr="00AA12BF">
              <w:rPr>
                <w:noProof/>
                <w:lang w:eastAsia="fr-FR"/>
              </w:rPr>
              <w:drawing>
                <wp:inline distT="0" distB="0" distL="0" distR="0" wp14:anchorId="7A18C14A" wp14:editId="22BC39DB">
                  <wp:extent cx="1918394" cy="2867025"/>
                  <wp:effectExtent l="0" t="0" r="5715" b="0"/>
                  <wp:docPr id="1815530223" name="Image 181553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8144" t="489" b="-1"/>
                          <a:stretch/>
                        </pic:blipFill>
                        <pic:spPr bwMode="auto">
                          <a:xfrm>
                            <a:off x="0" y="0"/>
                            <a:ext cx="1930231" cy="2884716"/>
                          </a:xfrm>
                          <a:prstGeom prst="rect">
                            <a:avLst/>
                          </a:prstGeom>
                          <a:ln>
                            <a:noFill/>
                          </a:ln>
                          <a:extLst>
                            <a:ext uri="{53640926-AAD7-44D8-BBD7-CCE9431645EC}">
                              <a14:shadowObscured xmlns:a14="http://schemas.microsoft.com/office/drawing/2010/main"/>
                            </a:ext>
                          </a:extLst>
                        </pic:spPr>
                      </pic:pic>
                    </a:graphicData>
                  </a:graphic>
                </wp:inline>
              </w:drawing>
            </w:r>
          </w:p>
        </w:tc>
      </w:tr>
      <w:tr w:rsidR="00C1010B" w14:paraId="3F48D0E7" w14:textId="77777777" w:rsidTr="0019315B">
        <w:tc>
          <w:tcPr>
            <w:tcW w:w="5228" w:type="dxa"/>
            <w:vAlign w:val="center"/>
          </w:tcPr>
          <w:p w14:paraId="4EE05008" w14:textId="54EE316B" w:rsidR="00C1010B" w:rsidRPr="00977252" w:rsidRDefault="00C1010B" w:rsidP="00AA12BF">
            <w:pPr>
              <w:jc w:val="center"/>
            </w:pPr>
            <w:r>
              <w:t xml:space="preserve">Utilisation de la méthode </w:t>
            </w:r>
            <w:proofErr w:type="spellStart"/>
            <w:proofErr w:type="gramStart"/>
            <w:r w:rsidRPr="00F52E1B">
              <w:rPr>
                <w:b/>
                <w:bCs/>
              </w:rPr>
              <w:t>expect</w:t>
            </w:r>
            <w:proofErr w:type="spellEnd"/>
            <w:r w:rsidRPr="00F52E1B">
              <w:rPr>
                <w:b/>
                <w:bCs/>
              </w:rPr>
              <w:t>(</w:t>
            </w:r>
            <w:proofErr w:type="gramEnd"/>
            <w:r w:rsidRPr="00F52E1B">
              <w:rPr>
                <w:b/>
                <w:bCs/>
              </w:rPr>
              <w:t>)</w:t>
            </w:r>
            <w:r>
              <w:t xml:space="preserve"> pour l’envoie </w:t>
            </w:r>
          </w:p>
        </w:tc>
        <w:tc>
          <w:tcPr>
            <w:tcW w:w="5228" w:type="dxa"/>
            <w:vAlign w:val="center"/>
          </w:tcPr>
          <w:p w14:paraId="0E6B23CB" w14:textId="335E2B59" w:rsidR="00C1010B" w:rsidRPr="00AA12BF" w:rsidRDefault="00C1010B" w:rsidP="00AA12BF">
            <w:pPr>
              <w:jc w:val="center"/>
            </w:pPr>
            <w:r>
              <w:t>Les boucles multiples pour la multiple connexion au</w:t>
            </w:r>
            <w:r w:rsidR="00F52E1B">
              <w:t>x</w:t>
            </w:r>
            <w:r>
              <w:t xml:space="preserve"> équipement</w:t>
            </w:r>
            <w:r w:rsidR="00F52E1B">
              <w:t>s</w:t>
            </w:r>
            <w:r>
              <w:t xml:space="preserve"> vi</w:t>
            </w:r>
            <w:r w:rsidR="00F52E1B">
              <w:t>a</w:t>
            </w:r>
            <w:r>
              <w:t xml:space="preserve"> </w:t>
            </w:r>
            <w:proofErr w:type="spellStart"/>
            <w:r>
              <w:t>Expect</w:t>
            </w:r>
            <w:proofErr w:type="spellEnd"/>
          </w:p>
        </w:tc>
      </w:tr>
    </w:tbl>
    <w:p w14:paraId="04FB3C8F" w14:textId="7B7BACCA" w:rsidR="0035224B" w:rsidRDefault="00AA12BF" w:rsidP="00F52E1B">
      <w:r w:rsidRPr="00AA12BF">
        <w:rPr>
          <w:noProof/>
        </w:rPr>
        <w:t xml:space="preserve"> </w:t>
      </w:r>
    </w:p>
    <w:p w14:paraId="450301D2" w14:textId="0540C304" w:rsidR="005538C4" w:rsidRDefault="005538C4" w:rsidP="00BA49C2">
      <w:r>
        <w:t>Par exemple voici, une vision de la connexion</w:t>
      </w:r>
      <w:r w:rsidR="005071FD">
        <w:t xml:space="preserve"> par paquet</w:t>
      </w:r>
      <w:r>
        <w:t xml:space="preserve"> </w:t>
      </w:r>
      <w:r w:rsidR="005071FD">
        <w:t>v</w:t>
      </w:r>
      <w:r w:rsidR="00883471">
        <w:t>ia</w:t>
      </w:r>
      <w:r>
        <w:t xml:space="preserve"> </w:t>
      </w:r>
      <w:proofErr w:type="spellStart"/>
      <w:r>
        <w:t>Expect</w:t>
      </w:r>
      <w:proofErr w:type="spellEnd"/>
      <w:r w:rsidR="00FD137D">
        <w:t xml:space="preserve">, sous </w:t>
      </w:r>
      <w:hyperlink r:id="rId108" w:history="1">
        <w:proofErr w:type="spellStart"/>
        <w:r w:rsidR="00FD137D" w:rsidRPr="00447FEF">
          <w:rPr>
            <w:rStyle w:val="Lienhypertexte"/>
          </w:rPr>
          <w:t>Zabbix</w:t>
        </w:r>
        <w:proofErr w:type="spellEnd"/>
      </w:hyperlink>
      <w:r w:rsidR="005071FD">
        <w:t> :</w:t>
      </w:r>
    </w:p>
    <w:p w14:paraId="3AC7FF27" w14:textId="5758F3A2" w:rsidR="002245EC" w:rsidRDefault="004E2F5F" w:rsidP="004530CF">
      <w:pPr>
        <w:jc w:val="center"/>
      </w:pPr>
      <w:r w:rsidRPr="00633E9D">
        <w:rPr>
          <w:b/>
          <w:bCs/>
          <w:noProof/>
          <w:lang w:eastAsia="fr-FR"/>
        </w:rPr>
        <w:drawing>
          <wp:inline distT="0" distB="0" distL="0" distR="0" wp14:anchorId="0A87843E" wp14:editId="7411F3B7">
            <wp:extent cx="4314977" cy="1943100"/>
            <wp:effectExtent l="0" t="0" r="9525" b="0"/>
            <wp:docPr id="1279161449" name="Image 127916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0837" cy="1950242"/>
                    </a:xfrm>
                    <a:prstGeom prst="rect">
                      <a:avLst/>
                    </a:prstGeom>
                  </pic:spPr>
                </pic:pic>
              </a:graphicData>
            </a:graphic>
          </wp:inline>
        </w:drawing>
      </w:r>
    </w:p>
    <w:p w14:paraId="2B494456" w14:textId="34A5DBD0" w:rsidR="005071FD" w:rsidRDefault="005071FD" w:rsidP="00BA49C2">
      <w:r>
        <w:lastRenderedPageBreak/>
        <w:t>Ici on a fait une connexion par paquet de cinq équipements et nous avons en tout quinze bosse</w:t>
      </w:r>
      <w:r w:rsidR="007B4E08">
        <w:t>s qui tradui</w:t>
      </w:r>
      <w:r w:rsidR="00E30D0A">
        <w:t>sent</w:t>
      </w:r>
      <w:r w:rsidR="007B4E08">
        <w:t xml:space="preserve"> l’activité de l’équipement. </w:t>
      </w:r>
      <w:r w:rsidR="008700A5">
        <w:t xml:space="preserve">Certaine sont plus grande que d’autre, puisqu’en tout nous avons </w:t>
      </w:r>
      <w:r w:rsidR="00840C43">
        <w:t>quatre</w:t>
      </w:r>
      <w:ins w:id="229" w:author="BAUDIN Alize" w:date="2023-06-22T12:22:00Z">
        <w:r w:rsidR="00840C43">
          <w:t>-vingt</w:t>
        </w:r>
        <w:r w:rsidR="664A9EAA">
          <w:t>-</w:t>
        </w:r>
        <w:r w:rsidR="00840C43">
          <w:t>quatre</w:t>
        </w:r>
      </w:ins>
      <w:r w:rsidR="00840C43">
        <w:t xml:space="preserve"> équipements. Cela veut dire simplement que </w:t>
      </w:r>
      <w:r w:rsidR="00CA5C69">
        <w:t>les bosses plus grandes</w:t>
      </w:r>
      <w:r w:rsidR="00840C43">
        <w:t xml:space="preserve"> que </w:t>
      </w:r>
      <w:r w:rsidR="00E63313">
        <w:t>deux ms</w:t>
      </w:r>
      <w:r w:rsidR="00840C43">
        <w:t xml:space="preserve"> ci-dessus,</w:t>
      </w:r>
      <w:r w:rsidR="00E63313">
        <w:t xml:space="preserve"> gère la connexion de plus de cinq équipements. En outre, les équipements en question sont </w:t>
      </w:r>
      <w:r w:rsidR="00447FEF">
        <w:t>suffisamment</w:t>
      </w:r>
      <w:r w:rsidR="00E63313">
        <w:t xml:space="preserve"> performant pour traiter </w:t>
      </w:r>
      <w:r w:rsidR="00CA5C69">
        <w:t xml:space="preserve">les requêtes indépendamment de l’envoie des commandes. Il y a donc une </w:t>
      </w:r>
      <w:proofErr w:type="spellStart"/>
      <w:r w:rsidR="00CA5C69" w:rsidRPr="00447FEF">
        <w:rPr>
          <w:u w:val="single"/>
        </w:rPr>
        <w:t>asynchronie</w:t>
      </w:r>
      <w:proofErr w:type="spellEnd"/>
      <w:r w:rsidR="00CA5C69">
        <w:t xml:space="preserve"> entre le traitement des données par l’équipement et l’affichage dans le terminal des résultats. </w:t>
      </w:r>
      <w:r w:rsidR="00840C43">
        <w:t xml:space="preserve"> </w:t>
      </w:r>
    </w:p>
    <w:p w14:paraId="3A233667" w14:textId="0CE8A944" w:rsidR="003368F9" w:rsidRDefault="00624A17" w:rsidP="001C372A">
      <w:pPr>
        <w:pStyle w:val="Paragraphedeliste"/>
        <w:numPr>
          <w:ilvl w:val="0"/>
          <w:numId w:val="51"/>
        </w:numPr>
      </w:pPr>
      <w:r w:rsidRPr="009F5BEE">
        <w:rPr>
          <w:u w:val="single"/>
        </w:rPr>
        <w:t xml:space="preserve">Que veut dire la ligne </w:t>
      </w:r>
      <w:r w:rsidR="00E16C69" w:rsidRPr="009F5BEE">
        <w:rPr>
          <w:b/>
          <w:bCs/>
          <w:color w:val="FFC000"/>
          <w:u w:val="single"/>
        </w:rPr>
        <w:t>push</w:t>
      </w:r>
      <w:r w:rsidR="00E16C69" w:rsidRPr="009F5BEE">
        <w:rPr>
          <w:u w:val="single"/>
        </w:rPr>
        <w:t xml:space="preserve"> </w:t>
      </w:r>
      <w:r w:rsidR="00E16C69" w:rsidRPr="009F5BEE">
        <w:rPr>
          <w:color w:val="00B0F0"/>
          <w:u w:val="single"/>
        </w:rPr>
        <w:t>@</w:t>
      </w:r>
      <w:proofErr w:type="spellStart"/>
      <w:r w:rsidR="00E16C69" w:rsidRPr="009F5BEE">
        <w:rPr>
          <w:color w:val="00B0F0"/>
          <w:u w:val="single"/>
        </w:rPr>
        <w:t>listExpBis</w:t>
      </w:r>
      <w:proofErr w:type="spellEnd"/>
      <w:r w:rsidR="00E16C69" w:rsidRPr="009F5BEE">
        <w:rPr>
          <w:u w:val="single"/>
        </w:rPr>
        <w:t xml:space="preserve">, </w:t>
      </w:r>
      <w:r w:rsidR="00E16C69" w:rsidRPr="009F5BEE">
        <w:rPr>
          <w:color w:val="00B0F0"/>
          <w:u w:val="single"/>
        </w:rPr>
        <w:t>$</w:t>
      </w:r>
      <w:proofErr w:type="spellStart"/>
      <w:proofErr w:type="gramStart"/>
      <w:r w:rsidR="00E16C69" w:rsidRPr="009F5BEE">
        <w:rPr>
          <w:color w:val="00B0F0"/>
          <w:u w:val="single"/>
        </w:rPr>
        <w:t>exp</w:t>
      </w:r>
      <w:proofErr w:type="spellEnd"/>
      <w:r w:rsidR="00E16C69" w:rsidRPr="009F5BEE">
        <w:rPr>
          <w:u w:val="single"/>
        </w:rPr>
        <w:t>;</w:t>
      </w:r>
      <w:r w:rsidR="00E16C69">
        <w:t> ?</w:t>
      </w:r>
      <w:proofErr w:type="gramEnd"/>
      <w:r w:rsidR="00E16C69">
        <w:t xml:space="preserve"> </w:t>
      </w:r>
      <w:r w:rsidR="00905221">
        <w:t>On stock l’information de la connexion dans une liste</w:t>
      </w:r>
      <w:r w:rsidR="0006538E">
        <w:t xml:space="preserve">. C’est la grande force du langage Perl : </w:t>
      </w:r>
      <w:r w:rsidR="00F168FD">
        <w:t>on n’a pas</w:t>
      </w:r>
      <w:r w:rsidR="0006538E">
        <w:t xml:space="preserve"> besoin de bibliothèque particulière pour stocker </w:t>
      </w:r>
      <w:r w:rsidR="00F168FD">
        <w:t>toutes les données dans une liste</w:t>
      </w:r>
      <w:r w:rsidR="008E2E25">
        <w:t>.</w:t>
      </w:r>
    </w:p>
    <w:p w14:paraId="3FF6741B" w14:textId="2BA9A023" w:rsidR="00F168FD" w:rsidRDefault="00F168FD" w:rsidP="001C372A">
      <w:pPr>
        <w:pStyle w:val="Paragraphedeliste"/>
        <w:numPr>
          <w:ilvl w:val="0"/>
          <w:numId w:val="51"/>
        </w:numPr>
      </w:pPr>
      <w:r w:rsidRPr="009F5BEE">
        <w:rPr>
          <w:u w:val="single"/>
        </w:rPr>
        <w:t xml:space="preserve">Pourquoi n’avons-nous pas pu stocker dans une </w:t>
      </w:r>
      <w:r w:rsidR="007356C4" w:rsidRPr="009F5BEE">
        <w:rPr>
          <w:b/>
          <w:bCs/>
          <w:u w:val="single"/>
        </w:rPr>
        <w:t>T</w:t>
      </w:r>
      <w:r w:rsidRPr="009F5BEE">
        <w:rPr>
          <w:b/>
          <w:bCs/>
          <w:u w:val="single"/>
        </w:rPr>
        <w:t>hread</w:t>
      </w:r>
      <w:proofErr w:type="gramStart"/>
      <w:r w:rsidRPr="009F5BEE">
        <w:rPr>
          <w:b/>
          <w:bCs/>
          <w:u w:val="single"/>
        </w:rPr>
        <w:t>::Queue</w:t>
      </w:r>
      <w:proofErr w:type="gramEnd"/>
      <w:r w:rsidRPr="009F5BEE">
        <w:rPr>
          <w:u w:val="single"/>
        </w:rPr>
        <w:t> </w:t>
      </w:r>
      <w:r>
        <w:t xml:space="preserve">? Nous aurions pu si nous avions pu </w:t>
      </w:r>
      <w:r w:rsidR="00301BD6">
        <w:t xml:space="preserve">importer la </w:t>
      </w:r>
      <w:r w:rsidR="007356C4">
        <w:t>bibliothèque</w:t>
      </w:r>
      <w:r w:rsidR="00301BD6">
        <w:t xml:space="preserve"> </w:t>
      </w:r>
      <w:hyperlink r:id="rId110" w:history="1">
        <w:r w:rsidR="00301BD6" w:rsidRPr="00945FC2">
          <w:rPr>
            <w:rStyle w:val="Lienhypertexte"/>
            <w:b/>
            <w:bCs/>
          </w:rPr>
          <w:t>Thread:</w:t>
        </w:r>
        <w:proofErr w:type="gramStart"/>
        <w:r w:rsidR="00301BD6" w:rsidRPr="00945FC2">
          <w:rPr>
            <w:rStyle w:val="Lienhypertexte"/>
            <w:b/>
            <w:bCs/>
          </w:rPr>
          <w:t>:Queue</w:t>
        </w:r>
        <w:proofErr w:type="gramEnd"/>
        <w:r w:rsidR="00301BD6" w:rsidRPr="00945FC2">
          <w:rPr>
            <w:rStyle w:val="Lienhypertexte"/>
            <w:b/>
            <w:bCs/>
          </w:rPr>
          <w:t>::</w:t>
        </w:r>
        <w:proofErr w:type="spellStart"/>
        <w:r w:rsidR="00301BD6" w:rsidRPr="00945FC2">
          <w:rPr>
            <w:rStyle w:val="Lienhypertexte"/>
            <w:b/>
            <w:bCs/>
          </w:rPr>
          <w:t>Any</w:t>
        </w:r>
        <w:proofErr w:type="spellEnd"/>
      </w:hyperlink>
      <w:r w:rsidR="00301BD6">
        <w:t xml:space="preserve">, qui permet de retrouver </w:t>
      </w:r>
      <w:r w:rsidR="009F5BEE">
        <w:t>les mêmes caractéristiques</w:t>
      </w:r>
      <w:r w:rsidR="007356C4">
        <w:t xml:space="preserve"> d’une liste dans une thread queue.</w:t>
      </w:r>
      <w:r w:rsidR="00564D6C">
        <w:t xml:space="preserve"> Mais cela fut impossible compte tenu de la limite d’accès en tant qu’alternante pour le téléchargement.</w:t>
      </w:r>
    </w:p>
    <w:p w14:paraId="1F517FB6" w14:textId="2FFB57F1" w:rsidR="009B2A61" w:rsidRDefault="009B2A61" w:rsidP="001C372A">
      <w:pPr>
        <w:pStyle w:val="Paragraphedeliste"/>
        <w:numPr>
          <w:ilvl w:val="0"/>
          <w:numId w:val="51"/>
        </w:numPr>
      </w:pPr>
      <w:r>
        <w:rPr>
          <w:u w:val="single"/>
        </w:rPr>
        <w:t xml:space="preserve">Pour la connexion par paquet voici la fonction </w:t>
      </w:r>
      <w:proofErr w:type="spellStart"/>
      <w:r>
        <w:rPr>
          <w:u w:val="single"/>
        </w:rPr>
        <w:t>worker</w:t>
      </w:r>
      <w:proofErr w:type="spellEnd"/>
      <w:r>
        <w:rPr>
          <w:u w:val="single"/>
        </w:rPr>
        <w:t xml:space="preserve"> qui permet de faire cela pour la connexion avec </w:t>
      </w:r>
      <w:proofErr w:type="spellStart"/>
      <w:r>
        <w:rPr>
          <w:u w:val="single"/>
        </w:rPr>
        <w:t>Expect</w:t>
      </w:r>
      <w:proofErr w:type="spellEnd"/>
      <w:r>
        <w:rPr>
          <w:u w:val="single"/>
        </w:rPr>
        <w:t> </w:t>
      </w:r>
      <w:r w:rsidRPr="009B2A61">
        <w:t>:</w:t>
      </w:r>
    </w:p>
    <w:p w14:paraId="63BD6809" w14:textId="6A1B7E37" w:rsidR="009B2A61" w:rsidRDefault="00582700" w:rsidP="00582700">
      <w:pPr>
        <w:pStyle w:val="Paragraphedeliste"/>
        <w:jc w:val="center"/>
      </w:pPr>
      <w:r w:rsidRPr="00582700">
        <w:rPr>
          <w:noProof/>
          <w:lang w:eastAsia="fr-FR"/>
        </w:rPr>
        <w:drawing>
          <wp:inline distT="0" distB="0" distL="0" distR="0" wp14:anchorId="3BC5F340" wp14:editId="2C76F917">
            <wp:extent cx="3199261" cy="2546350"/>
            <wp:effectExtent l="0" t="0" r="1270" b="6350"/>
            <wp:docPr id="1815530218" name="Image 18155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9875" cy="2554798"/>
                    </a:xfrm>
                    <a:prstGeom prst="rect">
                      <a:avLst/>
                    </a:prstGeom>
                  </pic:spPr>
                </pic:pic>
              </a:graphicData>
            </a:graphic>
          </wp:inline>
        </w:drawing>
      </w:r>
    </w:p>
    <w:p w14:paraId="2E6E8FA6" w14:textId="7C7678F0" w:rsidR="00582700" w:rsidRDefault="00582700" w:rsidP="006A5221">
      <w:pPr>
        <w:pStyle w:val="Paragraphedeliste"/>
      </w:pPr>
      <w:r>
        <w:t xml:space="preserve">Ce qui donne, par exemple sous </w:t>
      </w:r>
      <w:proofErr w:type="spellStart"/>
      <w:r w:rsidR="006A5221">
        <w:t>I</w:t>
      </w:r>
      <w:r>
        <w:t>nfoblox</w:t>
      </w:r>
      <w:proofErr w:type="spellEnd"/>
      <w:r>
        <w:t xml:space="preserve"> : </w:t>
      </w:r>
    </w:p>
    <w:p w14:paraId="259EA584" w14:textId="30C978BE" w:rsidR="006C373A" w:rsidRDefault="006C373A" w:rsidP="006A5221">
      <w:pPr>
        <w:pStyle w:val="Paragraphedeliste"/>
      </w:pPr>
      <w:r w:rsidRPr="006C373A">
        <w:rPr>
          <w:noProof/>
          <w:lang w:eastAsia="fr-FR"/>
        </w:rPr>
        <w:drawing>
          <wp:inline distT="0" distB="0" distL="0" distR="0" wp14:anchorId="3C29E23F" wp14:editId="2A9340DC">
            <wp:extent cx="3756019" cy="390525"/>
            <wp:effectExtent l="0" t="0" r="0" b="0"/>
            <wp:docPr id="1815530219" name="Image 181553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982"/>
                    <a:stretch/>
                  </pic:blipFill>
                  <pic:spPr bwMode="auto">
                    <a:xfrm>
                      <a:off x="0" y="0"/>
                      <a:ext cx="3756548" cy="390580"/>
                    </a:xfrm>
                    <a:prstGeom prst="rect">
                      <a:avLst/>
                    </a:prstGeom>
                    <a:ln>
                      <a:noFill/>
                    </a:ln>
                    <a:extLst>
                      <a:ext uri="{53640926-AAD7-44D8-BBD7-CCE9431645EC}">
                        <a14:shadowObscured xmlns:a14="http://schemas.microsoft.com/office/drawing/2010/main"/>
                      </a:ext>
                    </a:extLst>
                  </pic:spPr>
                </pic:pic>
              </a:graphicData>
            </a:graphic>
          </wp:inline>
        </w:drawing>
      </w:r>
    </w:p>
    <w:p w14:paraId="20936BAF" w14:textId="44B43FB1" w:rsidR="00582700" w:rsidRDefault="006A5221" w:rsidP="006A5221">
      <w:pPr>
        <w:pStyle w:val="Paragraphedeliste"/>
      </w:pPr>
      <w:r w:rsidRPr="006A5221">
        <w:rPr>
          <w:noProof/>
          <w:lang w:eastAsia="fr-FR"/>
        </w:rPr>
        <w:drawing>
          <wp:inline distT="0" distB="0" distL="0" distR="0" wp14:anchorId="42C553E4" wp14:editId="47A8649A">
            <wp:extent cx="2733674" cy="441325"/>
            <wp:effectExtent l="0" t="0" r="0" b="0"/>
            <wp:docPr id="1815530222" name="Image 18155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150"/>
                    <a:stretch/>
                  </pic:blipFill>
                  <pic:spPr bwMode="auto">
                    <a:xfrm>
                      <a:off x="0" y="0"/>
                      <a:ext cx="2734057" cy="441387"/>
                    </a:xfrm>
                    <a:prstGeom prst="rect">
                      <a:avLst/>
                    </a:prstGeom>
                    <a:ln>
                      <a:noFill/>
                    </a:ln>
                    <a:extLst>
                      <a:ext uri="{53640926-AAD7-44D8-BBD7-CCE9431645EC}">
                        <a14:shadowObscured xmlns:a14="http://schemas.microsoft.com/office/drawing/2010/main"/>
                      </a:ext>
                    </a:extLst>
                  </pic:spPr>
                </pic:pic>
              </a:graphicData>
            </a:graphic>
          </wp:inline>
        </w:drawing>
      </w:r>
    </w:p>
    <w:p w14:paraId="137AB673" w14:textId="1C37741D" w:rsidR="00866694" w:rsidRDefault="006A5221" w:rsidP="00EC6862">
      <w:pPr>
        <w:pStyle w:val="Paragraphedeliste"/>
      </w:pPr>
      <w:r w:rsidRPr="006A5221">
        <w:rPr>
          <w:noProof/>
          <w:lang w:eastAsia="fr-FR"/>
        </w:rPr>
        <w:drawing>
          <wp:inline distT="0" distB="0" distL="0" distR="0" wp14:anchorId="39922B51" wp14:editId="37948902">
            <wp:extent cx="6544588" cy="447737"/>
            <wp:effectExtent l="0" t="0" r="8890" b="9525"/>
            <wp:docPr id="1815530221" name="Image 181553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44588" cy="447737"/>
                    </a:xfrm>
                    <a:prstGeom prst="rect">
                      <a:avLst/>
                    </a:prstGeom>
                  </pic:spPr>
                </pic:pic>
              </a:graphicData>
            </a:graphic>
          </wp:inline>
        </w:drawing>
      </w:r>
    </w:p>
    <w:p w14:paraId="075BBB94" w14:textId="77777777" w:rsidR="00866694" w:rsidRDefault="00866694" w:rsidP="006A5221">
      <w:pPr>
        <w:pStyle w:val="Paragraphedeliste"/>
      </w:pPr>
    </w:p>
    <w:p w14:paraId="00197426" w14:textId="41917FC0" w:rsidR="00866694" w:rsidRDefault="00866694" w:rsidP="00866694">
      <w:pPr>
        <w:pStyle w:val="Paragraphedeliste"/>
        <w:numPr>
          <w:ilvl w:val="0"/>
          <w:numId w:val="37"/>
        </w:numPr>
        <w:rPr>
          <w:b/>
          <w:bCs/>
          <w:u w:val="single"/>
        </w:rPr>
      </w:pPr>
      <w:r w:rsidRPr="00441DFC">
        <w:rPr>
          <w:b/>
          <w:bCs/>
          <w:u w:val="single"/>
        </w:rPr>
        <w:t>Envoie de commande et lecture du prompte : fonction boss/</w:t>
      </w:r>
      <w:proofErr w:type="spellStart"/>
      <w:r w:rsidRPr="00441DFC">
        <w:rPr>
          <w:b/>
          <w:bCs/>
          <w:u w:val="single"/>
        </w:rPr>
        <w:t>worker</w:t>
      </w:r>
      <w:proofErr w:type="spellEnd"/>
      <w:r w:rsidRPr="00441DFC">
        <w:rPr>
          <w:b/>
          <w:bCs/>
          <w:u w:val="single"/>
        </w:rPr>
        <w:t xml:space="preserve"> pour la connexion aux équipements</w:t>
      </w:r>
      <w:r>
        <w:rPr>
          <w:b/>
          <w:bCs/>
          <w:u w:val="single"/>
        </w:rPr>
        <w:t xml:space="preserve"> et de la récupération de l’</w:t>
      </w:r>
      <w:proofErr w:type="spellStart"/>
      <w:r>
        <w:rPr>
          <w:b/>
          <w:bCs/>
          <w:u w:val="single"/>
        </w:rPr>
        <w:t>uptime</w:t>
      </w:r>
      <w:proofErr w:type="spellEnd"/>
      <w:r w:rsidR="004031C8">
        <w:rPr>
          <w:b/>
          <w:bCs/>
          <w:u w:val="single"/>
        </w:rPr>
        <w:t xml:space="preserve"> via </w:t>
      </w:r>
      <w:r w:rsidR="00D42054">
        <w:rPr>
          <w:b/>
          <w:bCs/>
          <w:u w:val="single"/>
        </w:rPr>
        <w:t>Net </w:t>
      </w:r>
      <w:proofErr w:type="gramStart"/>
      <w:r w:rsidR="00D42054">
        <w:rPr>
          <w:b/>
          <w:bCs/>
          <w:u w:val="single"/>
        </w:rPr>
        <w:t>::</w:t>
      </w:r>
      <w:proofErr w:type="spellStart"/>
      <w:r w:rsidR="00D42054">
        <w:rPr>
          <w:b/>
          <w:bCs/>
          <w:u w:val="single"/>
        </w:rPr>
        <w:t>OpenSSH</w:t>
      </w:r>
      <w:proofErr w:type="spellEnd"/>
      <w:proofErr w:type="gramEnd"/>
    </w:p>
    <w:p w14:paraId="36386D61" w14:textId="4555D2FD" w:rsidR="00930FCE" w:rsidRPr="00930FCE" w:rsidRDefault="00930FCE" w:rsidP="00930FCE">
      <w:r w:rsidRPr="00930FCE">
        <w:t>Nous y sommes presque !</w:t>
      </w:r>
      <w:r>
        <w:t xml:space="preserve"> L</w:t>
      </w:r>
      <w:r w:rsidR="00FC150D">
        <w:t xml:space="preserve">’été est à notre porte et </w:t>
      </w:r>
      <w:r w:rsidR="00B8510A">
        <w:t>nos premières fleurs</w:t>
      </w:r>
      <w:r w:rsidR="00FC150D">
        <w:t xml:space="preserve"> </w:t>
      </w:r>
      <w:r w:rsidR="00B8510A">
        <w:t xml:space="preserve">ont </w:t>
      </w:r>
      <w:r w:rsidR="00FC150D">
        <w:t xml:space="preserve">déjà laissé place au vide pour que le fruit s’y installe. </w:t>
      </w:r>
      <w:r w:rsidR="00CA252E">
        <w:t>Nous allons ainsi aider notre arbre pour lui donner plein d’énergie afin qu’il ne se fatigue pas trop dans l</w:t>
      </w:r>
      <w:r w:rsidR="00B8510A">
        <w:t xml:space="preserve">a pousse des fruits. </w:t>
      </w:r>
    </w:p>
    <w:tbl>
      <w:tblPr>
        <w:tblStyle w:val="Grilledutableau"/>
        <w:tblW w:w="11199" w:type="dxa"/>
        <w:tblInd w:w="-289" w:type="dxa"/>
        <w:tblLook w:val="04A0" w:firstRow="1" w:lastRow="0" w:firstColumn="1" w:lastColumn="0" w:noHBand="0" w:noVBand="1"/>
      </w:tblPr>
      <w:tblGrid>
        <w:gridCol w:w="3594"/>
        <w:gridCol w:w="5632"/>
        <w:gridCol w:w="1973"/>
      </w:tblGrid>
      <w:tr w:rsidR="00113E7C" w14:paraId="78F135D4" w14:textId="77777777" w:rsidTr="00D3786D">
        <w:tc>
          <w:tcPr>
            <w:tcW w:w="3676" w:type="dxa"/>
          </w:tcPr>
          <w:p w14:paraId="0C859171" w14:textId="03742C16" w:rsidR="00F324E9" w:rsidRPr="001165B6" w:rsidRDefault="00F324E9" w:rsidP="007C675B">
            <w:pPr>
              <w:pStyle w:val="Paragraphedeliste"/>
              <w:ind w:left="0"/>
              <w:jc w:val="center"/>
              <w:rPr>
                <w:sz w:val="20"/>
                <w:szCs w:val="20"/>
              </w:rPr>
            </w:pPr>
            <w:r w:rsidRPr="001165B6">
              <w:rPr>
                <w:sz w:val="20"/>
                <w:szCs w:val="20"/>
              </w:rPr>
              <w:t xml:space="preserve">Fonction </w:t>
            </w:r>
            <w:proofErr w:type="spellStart"/>
            <w:r w:rsidRPr="001165B6">
              <w:rPr>
                <w:sz w:val="20"/>
                <w:szCs w:val="20"/>
              </w:rPr>
              <w:t>worker</w:t>
            </w:r>
            <w:proofErr w:type="spellEnd"/>
            <w:r w:rsidRPr="001165B6">
              <w:rPr>
                <w:sz w:val="20"/>
                <w:szCs w:val="20"/>
              </w:rPr>
              <w:t xml:space="preserve"> multithreading</w:t>
            </w:r>
          </w:p>
        </w:tc>
        <w:tc>
          <w:tcPr>
            <w:tcW w:w="7523" w:type="dxa"/>
            <w:gridSpan w:val="2"/>
          </w:tcPr>
          <w:p w14:paraId="7B2942B6" w14:textId="58E02271" w:rsidR="00F324E9" w:rsidRPr="001165B6" w:rsidRDefault="00F324E9" w:rsidP="007C675B">
            <w:pPr>
              <w:pStyle w:val="Paragraphedeliste"/>
              <w:ind w:left="0"/>
              <w:jc w:val="center"/>
              <w:rPr>
                <w:sz w:val="20"/>
                <w:szCs w:val="20"/>
              </w:rPr>
            </w:pPr>
            <w:r w:rsidRPr="001165B6">
              <w:rPr>
                <w:sz w:val="20"/>
                <w:szCs w:val="20"/>
              </w:rPr>
              <w:t>Fonction boss multithreading</w:t>
            </w:r>
            <w:r w:rsidR="007C675B" w:rsidRPr="001165B6">
              <w:rPr>
                <w:sz w:val="20"/>
                <w:szCs w:val="20"/>
              </w:rPr>
              <w:t> </w:t>
            </w:r>
          </w:p>
        </w:tc>
      </w:tr>
      <w:tr w:rsidR="00C45C43" w14:paraId="2946FA94" w14:textId="28E0D123" w:rsidTr="00D3786D">
        <w:tc>
          <w:tcPr>
            <w:tcW w:w="3676" w:type="dxa"/>
            <w:vAlign w:val="center"/>
          </w:tcPr>
          <w:p w14:paraId="1FD625CD" w14:textId="77777777" w:rsidR="00F72654" w:rsidRDefault="00F72654" w:rsidP="00F324E9">
            <w:pPr>
              <w:pStyle w:val="Paragraphedeliste"/>
              <w:ind w:left="0"/>
            </w:pPr>
            <w:r w:rsidRPr="00F324E9">
              <w:rPr>
                <w:noProof/>
                <w:lang w:eastAsia="fr-FR"/>
              </w:rPr>
              <w:lastRenderedPageBreak/>
              <w:drawing>
                <wp:inline distT="0" distB="0" distL="0" distR="0" wp14:anchorId="346A0491" wp14:editId="1F799FAE">
                  <wp:extent cx="2095500" cy="1568761"/>
                  <wp:effectExtent l="0" t="0" r="0" b="0"/>
                  <wp:docPr id="1815530226" name="Image 181553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01886" cy="1573542"/>
                          </a:xfrm>
                          <a:prstGeom prst="rect">
                            <a:avLst/>
                          </a:prstGeom>
                        </pic:spPr>
                      </pic:pic>
                    </a:graphicData>
                  </a:graphic>
                </wp:inline>
              </w:drawing>
            </w:r>
          </w:p>
          <w:p w14:paraId="58AAEDA4" w14:textId="13C2F644" w:rsidR="00F72654" w:rsidRDefault="00F72654" w:rsidP="00F324E9">
            <w:pPr>
              <w:pStyle w:val="Paragraphedeliste"/>
              <w:ind w:left="0"/>
            </w:pPr>
            <w:r>
              <w:t>Permet de contrôler le nombre de threads créer et donc actif</w:t>
            </w:r>
          </w:p>
        </w:tc>
        <w:tc>
          <w:tcPr>
            <w:tcW w:w="5680" w:type="dxa"/>
            <w:tcBorders>
              <w:right w:val="single" w:sz="4" w:space="0" w:color="auto"/>
            </w:tcBorders>
            <w:vAlign w:val="center"/>
          </w:tcPr>
          <w:p w14:paraId="306B8E83" w14:textId="3688D4BD" w:rsidR="00F72654" w:rsidRDefault="00F72654" w:rsidP="00F324E9">
            <w:pPr>
              <w:pStyle w:val="Paragraphedeliste"/>
              <w:ind w:left="0"/>
              <w:jc w:val="center"/>
            </w:pPr>
            <w:r w:rsidRPr="007C675B">
              <w:rPr>
                <w:noProof/>
                <w:lang w:eastAsia="fr-FR"/>
              </w:rPr>
              <w:drawing>
                <wp:inline distT="0" distB="0" distL="0" distR="0" wp14:anchorId="06A3337C" wp14:editId="17233BDE">
                  <wp:extent cx="3401695" cy="3452619"/>
                  <wp:effectExtent l="0" t="0" r="8255" b="0"/>
                  <wp:docPr id="1815530227" name="Image 18155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2892" cy="3474134"/>
                          </a:xfrm>
                          <a:prstGeom prst="rect">
                            <a:avLst/>
                          </a:prstGeom>
                        </pic:spPr>
                      </pic:pic>
                    </a:graphicData>
                  </a:graphic>
                </wp:inline>
              </w:drawing>
            </w:r>
            <w:r>
              <w:t xml:space="preserve"> </w:t>
            </w:r>
          </w:p>
        </w:tc>
        <w:tc>
          <w:tcPr>
            <w:tcW w:w="1843" w:type="dxa"/>
            <w:tcBorders>
              <w:left w:val="single" w:sz="4" w:space="0" w:color="auto"/>
            </w:tcBorders>
            <w:vAlign w:val="center"/>
          </w:tcPr>
          <w:p w14:paraId="268723E8" w14:textId="77777777" w:rsidR="006149C8" w:rsidRDefault="00F72654" w:rsidP="006149C8">
            <w:pPr>
              <w:pStyle w:val="Paragraphedeliste"/>
              <w:ind w:left="0"/>
              <w:rPr>
                <w:sz w:val="20"/>
                <w:szCs w:val="20"/>
              </w:rPr>
            </w:pPr>
            <w:r w:rsidRPr="00D3786D">
              <w:rPr>
                <w:sz w:val="20"/>
                <w:szCs w:val="20"/>
              </w:rPr>
              <w:t xml:space="preserve">Permet </w:t>
            </w:r>
            <w:r w:rsidR="006149C8" w:rsidRPr="00D3786D">
              <w:rPr>
                <w:sz w:val="20"/>
                <w:szCs w:val="20"/>
              </w:rPr>
              <w:t xml:space="preserve">de créer </w:t>
            </w:r>
            <w:r w:rsidR="00D3786D" w:rsidRPr="00D3786D">
              <w:rPr>
                <w:sz w:val="20"/>
                <w:szCs w:val="20"/>
              </w:rPr>
              <w:t>les threads</w:t>
            </w:r>
            <w:r w:rsidR="006149C8" w:rsidRPr="00D3786D">
              <w:rPr>
                <w:sz w:val="20"/>
                <w:szCs w:val="20"/>
              </w:rPr>
              <w:t xml:space="preserve"> selon ce que renvoie la fonction </w:t>
            </w:r>
            <w:proofErr w:type="spellStart"/>
            <w:r w:rsidR="006149C8" w:rsidRPr="00D3786D">
              <w:rPr>
                <w:b/>
                <w:bCs/>
                <w:color w:val="FFC000" w:themeColor="accent4"/>
                <w:sz w:val="20"/>
                <w:szCs w:val="20"/>
              </w:rPr>
              <w:t>main_</w:t>
            </w:r>
            <w:proofErr w:type="gramStart"/>
            <w:r w:rsidR="006149C8" w:rsidRPr="00D3786D">
              <w:rPr>
                <w:b/>
                <w:bCs/>
                <w:color w:val="FFC000" w:themeColor="accent4"/>
                <w:sz w:val="20"/>
                <w:szCs w:val="20"/>
              </w:rPr>
              <w:t>avocent</w:t>
            </w:r>
            <w:proofErr w:type="spellEnd"/>
            <w:r w:rsidR="006149C8" w:rsidRPr="00D3786D">
              <w:rPr>
                <w:b/>
                <w:bCs/>
                <w:color w:val="FFC000" w:themeColor="accent4"/>
                <w:sz w:val="20"/>
                <w:szCs w:val="20"/>
              </w:rPr>
              <w:t>(</w:t>
            </w:r>
            <w:proofErr w:type="gramEnd"/>
            <w:r w:rsidR="006149C8" w:rsidRPr="00D3786D">
              <w:rPr>
                <w:b/>
                <w:bCs/>
                <w:color w:val="FFC000" w:themeColor="accent4"/>
                <w:sz w:val="20"/>
                <w:szCs w:val="20"/>
              </w:rPr>
              <w:t>)</w:t>
            </w:r>
            <w:r w:rsidR="006149C8" w:rsidRPr="00D3786D">
              <w:rPr>
                <w:color w:val="FFC000" w:themeColor="accent4"/>
                <w:sz w:val="20"/>
                <w:szCs w:val="20"/>
              </w:rPr>
              <w:t xml:space="preserve"> </w:t>
            </w:r>
            <w:r w:rsidR="006149C8" w:rsidRPr="00D3786D">
              <w:rPr>
                <w:sz w:val="20"/>
                <w:szCs w:val="20"/>
              </w:rPr>
              <w:t>dans cet exemple</w:t>
            </w:r>
            <w:r w:rsidR="00B80685">
              <w:rPr>
                <w:sz w:val="20"/>
                <w:szCs w:val="20"/>
              </w:rPr>
              <w:t>.</w:t>
            </w:r>
          </w:p>
          <w:p w14:paraId="53C3EEC6" w14:textId="159DFBE2" w:rsidR="00B80685" w:rsidRDefault="00B80685" w:rsidP="00B80685">
            <w:pPr>
              <w:pStyle w:val="Paragraphedeliste"/>
              <w:numPr>
                <w:ilvl w:val="0"/>
                <w:numId w:val="52"/>
              </w:numPr>
            </w:pPr>
            <w:r w:rsidRPr="00113E7C">
              <w:rPr>
                <w:sz w:val="18"/>
                <w:szCs w:val="18"/>
              </w:rPr>
              <w:t xml:space="preserve">Ici </w:t>
            </w:r>
            <w:r w:rsidR="00A44F04" w:rsidRPr="00113E7C">
              <w:rPr>
                <w:sz w:val="18"/>
                <w:szCs w:val="18"/>
              </w:rPr>
              <w:t>la ligne</w:t>
            </w:r>
            <w:r w:rsidR="00113E7C" w:rsidRPr="00113E7C">
              <w:rPr>
                <w:sz w:val="18"/>
                <w:szCs w:val="18"/>
              </w:rPr>
              <w:t xml:space="preserve"> : </w:t>
            </w:r>
            <w:r w:rsidR="00A44F04" w:rsidRPr="00C45C43">
              <w:rPr>
                <w:b/>
                <w:bCs/>
                <w:sz w:val="18"/>
                <w:szCs w:val="18"/>
              </w:rPr>
              <w:t>Time</w:t>
            </w:r>
            <w:proofErr w:type="gramStart"/>
            <w:r w:rsidR="00A44F04" w:rsidRPr="00C45C43">
              <w:rPr>
                <w:b/>
                <w:bCs/>
                <w:sz w:val="18"/>
                <w:szCs w:val="18"/>
              </w:rPr>
              <w:t>::</w:t>
            </w:r>
            <w:proofErr w:type="spellStart"/>
            <w:r w:rsidR="00A44F04" w:rsidRPr="00C45C43">
              <w:rPr>
                <w:b/>
                <w:bCs/>
                <w:sz w:val="18"/>
                <w:szCs w:val="18"/>
              </w:rPr>
              <w:t>HiRes</w:t>
            </w:r>
            <w:proofErr w:type="spellEnd"/>
            <w:proofErr w:type="gramEnd"/>
            <w:r w:rsidR="00A44F04" w:rsidRPr="00C45C43">
              <w:rPr>
                <w:b/>
                <w:bCs/>
                <w:sz w:val="18"/>
                <w:szCs w:val="18"/>
              </w:rPr>
              <w:t>::</w:t>
            </w:r>
            <w:r w:rsidR="00113E7C" w:rsidRPr="00113E7C">
              <w:rPr>
                <w:sz w:val="18"/>
                <w:szCs w:val="18"/>
              </w:rPr>
              <w:t xml:space="preserve"> </w:t>
            </w:r>
            <w:proofErr w:type="spellStart"/>
            <w:r w:rsidR="00A44F04" w:rsidRPr="00C45C43">
              <w:rPr>
                <w:b/>
                <w:bCs/>
                <w:color w:val="FFC000" w:themeColor="accent4"/>
                <w:sz w:val="18"/>
                <w:szCs w:val="18"/>
              </w:rPr>
              <w:t>sleep</w:t>
            </w:r>
            <w:proofErr w:type="spellEnd"/>
            <w:r w:rsidR="00A44F04" w:rsidRPr="00113E7C">
              <w:rPr>
                <w:sz w:val="18"/>
                <w:szCs w:val="18"/>
              </w:rPr>
              <w:t>(</w:t>
            </w:r>
            <w:r w:rsidR="00113E7C" w:rsidRPr="00113E7C">
              <w:rPr>
                <w:sz w:val="18"/>
                <w:szCs w:val="18"/>
              </w:rPr>
              <w:t xml:space="preserve"> </w:t>
            </w:r>
            <w:r w:rsidR="00A44F04" w:rsidRPr="00C45C43">
              <w:rPr>
                <w:b/>
                <w:bCs/>
                <w:color w:val="00B0F0"/>
                <w:sz w:val="18"/>
                <w:szCs w:val="18"/>
              </w:rPr>
              <w:t>$</w:t>
            </w:r>
            <w:proofErr w:type="spellStart"/>
            <w:r w:rsidR="00A44F04" w:rsidRPr="00C45C43">
              <w:rPr>
                <w:b/>
                <w:bCs/>
                <w:color w:val="00B0F0"/>
                <w:sz w:val="18"/>
                <w:szCs w:val="18"/>
              </w:rPr>
              <w:t>frequence</w:t>
            </w:r>
            <w:proofErr w:type="spellEnd"/>
            <w:r w:rsidR="00113E7C" w:rsidRPr="00C45C43">
              <w:rPr>
                <w:b/>
                <w:bCs/>
                <w:color w:val="00B0F0"/>
                <w:sz w:val="18"/>
                <w:szCs w:val="18"/>
              </w:rPr>
              <w:t xml:space="preserve"> </w:t>
            </w:r>
            <w:proofErr w:type="spellStart"/>
            <w:r w:rsidR="00A44F04" w:rsidRPr="00C45C43">
              <w:rPr>
                <w:b/>
                <w:bCs/>
                <w:color w:val="00B0F0"/>
                <w:sz w:val="18"/>
                <w:szCs w:val="18"/>
              </w:rPr>
              <w:t>VerificationThread</w:t>
            </w:r>
            <w:proofErr w:type="spellEnd"/>
            <w:r w:rsidR="00113E7C" w:rsidRPr="00C45C43">
              <w:rPr>
                <w:b/>
                <w:bCs/>
                <w:color w:val="00B0F0"/>
                <w:sz w:val="18"/>
                <w:szCs w:val="18"/>
              </w:rPr>
              <w:t xml:space="preserve"> </w:t>
            </w:r>
            <w:proofErr w:type="spellStart"/>
            <w:r w:rsidR="00A44F04" w:rsidRPr="00C45C43">
              <w:rPr>
                <w:b/>
                <w:bCs/>
                <w:color w:val="00B0F0"/>
                <w:sz w:val="18"/>
                <w:szCs w:val="18"/>
              </w:rPr>
              <w:t>EnCours</w:t>
            </w:r>
            <w:proofErr w:type="spellEnd"/>
            <w:r w:rsidR="00A44F04" w:rsidRPr="00113E7C">
              <w:rPr>
                <w:sz w:val="18"/>
                <w:szCs w:val="18"/>
              </w:rPr>
              <w:t>);</w:t>
            </w:r>
            <w:r w:rsidR="00113E7C">
              <w:rPr>
                <w:sz w:val="18"/>
                <w:szCs w:val="18"/>
              </w:rPr>
              <w:t xml:space="preserve">, permet de </w:t>
            </w:r>
            <w:r w:rsidR="00A0112E">
              <w:rPr>
                <w:sz w:val="18"/>
                <w:szCs w:val="18"/>
              </w:rPr>
              <w:t xml:space="preserve">discrétisé le temps d’exécution  de la création de thread le plus finement possible, </w:t>
            </w:r>
            <w:proofErr w:type="spellStart"/>
            <w:r w:rsidR="00A0112E">
              <w:rPr>
                <w:sz w:val="18"/>
                <w:szCs w:val="18"/>
              </w:rPr>
              <w:t>i.e</w:t>
            </w:r>
            <w:proofErr w:type="spellEnd"/>
            <w:r w:rsidR="00A0112E">
              <w:rPr>
                <w:sz w:val="18"/>
                <w:szCs w:val="18"/>
              </w:rPr>
              <w:t xml:space="preserve"> toute </w:t>
            </w:r>
            <w:r w:rsidR="00C45C43">
              <w:rPr>
                <w:sz w:val="18"/>
                <w:szCs w:val="18"/>
              </w:rPr>
              <w:t>les  0.1 seconde, soit 1 ms, nous créons un thread.</w:t>
            </w:r>
          </w:p>
        </w:tc>
      </w:tr>
    </w:tbl>
    <w:p w14:paraId="28C3F1A1" w14:textId="2B53CA7C" w:rsidR="00866694" w:rsidRDefault="00866694" w:rsidP="006A5221">
      <w:pPr>
        <w:pStyle w:val="Paragraphedeliste"/>
      </w:pPr>
    </w:p>
    <w:tbl>
      <w:tblPr>
        <w:tblStyle w:val="Grilledutableau"/>
        <w:tblW w:w="0" w:type="auto"/>
        <w:tblInd w:w="720" w:type="dxa"/>
        <w:tblLook w:val="04A0" w:firstRow="1" w:lastRow="0" w:firstColumn="1" w:lastColumn="0" w:noHBand="0" w:noVBand="1"/>
      </w:tblPr>
      <w:tblGrid>
        <w:gridCol w:w="6276"/>
        <w:gridCol w:w="3460"/>
      </w:tblGrid>
      <w:tr w:rsidR="009708D9" w:rsidRPr="000133CA" w14:paraId="526E7725" w14:textId="77777777" w:rsidTr="00947585">
        <w:tc>
          <w:tcPr>
            <w:tcW w:w="6276" w:type="dxa"/>
          </w:tcPr>
          <w:p w14:paraId="31801F6B" w14:textId="3F1AEF55" w:rsidR="009708D9" w:rsidRDefault="009708D9" w:rsidP="006A5221">
            <w:pPr>
              <w:pStyle w:val="Paragraphedeliste"/>
              <w:ind w:left="0"/>
            </w:pPr>
            <w:r w:rsidRPr="00F3565D">
              <w:rPr>
                <w:noProof/>
                <w:lang w:eastAsia="fr-FR"/>
              </w:rPr>
              <w:drawing>
                <wp:inline distT="0" distB="0" distL="0" distR="0" wp14:anchorId="075C6F6B" wp14:editId="002AFFB1">
                  <wp:extent cx="3520850" cy="3060700"/>
                  <wp:effectExtent l="0" t="0" r="3810" b="6350"/>
                  <wp:docPr id="1815530228" name="Image 181553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8134" cy="3067032"/>
                          </a:xfrm>
                          <a:prstGeom prst="rect">
                            <a:avLst/>
                          </a:prstGeom>
                        </pic:spPr>
                      </pic:pic>
                    </a:graphicData>
                  </a:graphic>
                </wp:inline>
              </w:drawing>
            </w:r>
          </w:p>
        </w:tc>
        <w:tc>
          <w:tcPr>
            <w:tcW w:w="3460" w:type="dxa"/>
            <w:vAlign w:val="center"/>
          </w:tcPr>
          <w:p w14:paraId="2FF60217" w14:textId="4BB88031" w:rsidR="009708D9" w:rsidRDefault="009708D9" w:rsidP="00947585">
            <w:pPr>
              <w:pStyle w:val="Paragraphedeliste"/>
              <w:ind w:left="0"/>
            </w:pPr>
            <w:r>
              <w:t xml:space="preserve">Ici on </w:t>
            </w:r>
            <w:r w:rsidR="00D15491">
              <w:t xml:space="preserve">shift l’ensemble </w:t>
            </w:r>
            <w:r w:rsidR="002621E5">
              <w:t>des paramètres</w:t>
            </w:r>
            <w:r w:rsidR="00D15491">
              <w:t xml:space="preserve"> nécessaire, puis on se connecte à l’équipement :</w:t>
            </w:r>
          </w:p>
          <w:p w14:paraId="4824063B" w14:textId="77777777" w:rsidR="00D15491" w:rsidRDefault="00D15491" w:rsidP="00947585">
            <w:pPr>
              <w:pStyle w:val="Paragraphedeliste"/>
              <w:ind w:left="0"/>
            </w:pPr>
            <w:r w:rsidRPr="002621E5">
              <w:rPr>
                <w:b/>
                <w:bCs/>
                <w:color w:val="00B0F0"/>
              </w:rPr>
              <w:t>$</w:t>
            </w:r>
            <w:proofErr w:type="spellStart"/>
            <w:r w:rsidRPr="002621E5">
              <w:rPr>
                <w:b/>
                <w:bCs/>
                <w:color w:val="00B0F0"/>
              </w:rPr>
              <w:t>ssh_option</w:t>
            </w:r>
            <w:proofErr w:type="spellEnd"/>
            <w:r w:rsidRPr="002621E5">
              <w:rPr>
                <w:color w:val="00B0F0"/>
              </w:rPr>
              <w:t> </w:t>
            </w:r>
            <w:r>
              <w:t xml:space="preserve">:= permet d’inclure </w:t>
            </w:r>
            <w:proofErr w:type="gramStart"/>
            <w:r>
              <w:t>les option</w:t>
            </w:r>
            <w:proofErr w:type="gramEnd"/>
            <w:r>
              <w:t xml:space="preserve"> nécessaire pour se connecter à l’équipement,</w:t>
            </w:r>
          </w:p>
          <w:p w14:paraId="77DF2C06" w14:textId="4C07A3C4" w:rsidR="00D15491" w:rsidRDefault="00B84908" w:rsidP="00947585">
            <w:pPr>
              <w:pStyle w:val="Paragraphedeliste"/>
              <w:ind w:left="0"/>
            </w:pPr>
            <w:r w:rsidRPr="002621E5">
              <w:rPr>
                <w:b/>
                <w:bCs/>
                <w:color w:val="00B0F0"/>
                <w:sz w:val="18"/>
                <w:szCs w:val="18"/>
              </w:rPr>
              <w:t>$</w:t>
            </w:r>
            <w:proofErr w:type="spellStart"/>
            <w:r w:rsidRPr="002621E5">
              <w:rPr>
                <w:b/>
                <w:bCs/>
                <w:color w:val="00B0F0"/>
                <w:sz w:val="18"/>
                <w:szCs w:val="18"/>
              </w:rPr>
              <w:t>ssh</w:t>
            </w:r>
            <w:proofErr w:type="spellEnd"/>
            <w:r w:rsidRPr="002621E5">
              <w:rPr>
                <w:color w:val="00B0F0"/>
                <w:sz w:val="18"/>
                <w:szCs w:val="18"/>
              </w:rPr>
              <w:t xml:space="preserve"> </w:t>
            </w:r>
            <w:r w:rsidRPr="006232B0">
              <w:rPr>
                <w:sz w:val="18"/>
                <w:szCs w:val="18"/>
              </w:rPr>
              <w:t xml:space="preserve">= </w:t>
            </w:r>
            <w:r w:rsidRPr="002621E5">
              <w:rPr>
                <w:b/>
                <w:bCs/>
                <w:sz w:val="18"/>
                <w:szCs w:val="18"/>
              </w:rPr>
              <w:t>Net</w:t>
            </w:r>
            <w:proofErr w:type="gramStart"/>
            <w:r w:rsidRPr="002621E5">
              <w:rPr>
                <w:b/>
                <w:bCs/>
                <w:sz w:val="18"/>
                <w:szCs w:val="18"/>
              </w:rPr>
              <w:t>::</w:t>
            </w:r>
            <w:proofErr w:type="spellStart"/>
            <w:r w:rsidRPr="002621E5">
              <w:rPr>
                <w:b/>
                <w:bCs/>
                <w:sz w:val="18"/>
                <w:szCs w:val="18"/>
              </w:rPr>
              <w:t>OpenSSH</w:t>
            </w:r>
            <w:proofErr w:type="spellEnd"/>
            <w:proofErr w:type="gramEnd"/>
            <w:r w:rsidRPr="002621E5">
              <w:rPr>
                <w:b/>
                <w:bCs/>
                <w:sz w:val="18"/>
                <w:szCs w:val="18"/>
              </w:rPr>
              <w:t>-&gt;new</w:t>
            </w:r>
            <w:r w:rsidRPr="006232B0">
              <w:rPr>
                <w:sz w:val="18"/>
                <w:szCs w:val="18"/>
              </w:rPr>
              <w:t>(</w:t>
            </w:r>
            <w:r w:rsidRPr="002621E5">
              <w:rPr>
                <w:b/>
                <w:bCs/>
                <w:color w:val="00B0F0"/>
                <w:sz w:val="18"/>
                <w:szCs w:val="18"/>
              </w:rPr>
              <w:t>$</w:t>
            </w:r>
            <w:proofErr w:type="spellStart"/>
            <w:r w:rsidRPr="002621E5">
              <w:rPr>
                <w:b/>
                <w:bCs/>
                <w:color w:val="00B0F0"/>
                <w:sz w:val="18"/>
                <w:szCs w:val="18"/>
              </w:rPr>
              <w:t>device_name</w:t>
            </w:r>
            <w:proofErr w:type="spellEnd"/>
            <w:r w:rsidRPr="006232B0">
              <w:rPr>
                <w:sz w:val="18"/>
                <w:szCs w:val="18"/>
              </w:rPr>
              <w:t xml:space="preserve">, </w:t>
            </w:r>
            <w:r w:rsidRPr="002621E5">
              <w:rPr>
                <w:b/>
                <w:bCs/>
                <w:color w:val="00B0F0"/>
                <w:sz w:val="18"/>
                <w:szCs w:val="18"/>
              </w:rPr>
              <w:t>%</w:t>
            </w:r>
            <w:proofErr w:type="spellStart"/>
            <w:r w:rsidRPr="002621E5">
              <w:rPr>
                <w:b/>
                <w:bCs/>
                <w:color w:val="00B0F0"/>
                <w:sz w:val="18"/>
                <w:szCs w:val="18"/>
              </w:rPr>
              <w:t>ssh_options</w:t>
            </w:r>
            <w:proofErr w:type="spellEnd"/>
            <w:r w:rsidRPr="006232B0">
              <w:rPr>
                <w:sz w:val="18"/>
                <w:szCs w:val="18"/>
              </w:rPr>
              <w:t xml:space="preserve">); </w:t>
            </w:r>
            <w:r w:rsidRPr="00B84908">
              <w:t>:= permet de se connecter selon le</w:t>
            </w:r>
            <w:r>
              <w:t xml:space="preserve"> protocole SSH</w:t>
            </w:r>
            <w:r w:rsidR="006232B0">
              <w:t xml:space="preserve"> à l’aide de pointeur</w:t>
            </w:r>
          </w:p>
          <w:p w14:paraId="51230539" w14:textId="0DAE3DAA" w:rsidR="00B84908" w:rsidRDefault="006232B0" w:rsidP="00947585">
            <w:pPr>
              <w:pStyle w:val="Paragraphedeliste"/>
              <w:ind w:left="0"/>
            </w:pPr>
            <w:r w:rsidRPr="002621E5">
              <w:rPr>
                <w:b/>
                <w:bCs/>
                <w:color w:val="00B0F0"/>
              </w:rPr>
              <w:t>$</w:t>
            </w:r>
            <w:proofErr w:type="spellStart"/>
            <w:r w:rsidRPr="002621E5">
              <w:rPr>
                <w:b/>
                <w:bCs/>
                <w:color w:val="00B0F0"/>
              </w:rPr>
              <w:t>error_connexion</w:t>
            </w:r>
            <w:proofErr w:type="spellEnd"/>
            <w:r w:rsidRPr="002621E5">
              <w:rPr>
                <w:color w:val="00B0F0"/>
              </w:rPr>
              <w:t xml:space="preserve"> </w:t>
            </w:r>
            <w:r w:rsidRPr="008E4F7F">
              <w:t xml:space="preserve">= </w:t>
            </w:r>
            <w:r w:rsidRPr="002621E5">
              <w:rPr>
                <w:b/>
                <w:bCs/>
                <w:color w:val="00B0F0"/>
              </w:rPr>
              <w:t>$</w:t>
            </w:r>
            <w:proofErr w:type="spellStart"/>
            <w:r w:rsidRPr="002621E5">
              <w:rPr>
                <w:b/>
                <w:bCs/>
                <w:color w:val="00B0F0"/>
              </w:rPr>
              <w:t>ssh</w:t>
            </w:r>
            <w:proofErr w:type="spellEnd"/>
            <w:r w:rsidRPr="002621E5">
              <w:rPr>
                <w:b/>
                <w:bCs/>
              </w:rPr>
              <w:t>-&gt;</w:t>
            </w:r>
            <w:proofErr w:type="spellStart"/>
            <w:r w:rsidRPr="002621E5">
              <w:rPr>
                <w:b/>
                <w:bCs/>
              </w:rPr>
              <w:t>error</w:t>
            </w:r>
            <w:proofErr w:type="spellEnd"/>
            <w:r w:rsidRPr="008E4F7F">
              <w:t> :=</w:t>
            </w:r>
            <w:r w:rsidR="008E4F7F" w:rsidRPr="008E4F7F">
              <w:t xml:space="preserve"> </w:t>
            </w:r>
            <w:r w:rsidR="002621E5" w:rsidRPr="008E4F7F">
              <w:t>stocke</w:t>
            </w:r>
            <w:r w:rsidR="008E4F7F" w:rsidRPr="008E4F7F">
              <w:t xml:space="preserve"> l’erreur de</w:t>
            </w:r>
            <w:r w:rsidR="008E4F7F">
              <w:t xml:space="preserve"> connexion</w:t>
            </w:r>
          </w:p>
          <w:p w14:paraId="1B421D65" w14:textId="148DC365" w:rsidR="00406356" w:rsidRPr="000133CA" w:rsidRDefault="00406356" w:rsidP="00947585">
            <w:pPr>
              <w:pStyle w:val="Paragraphedeliste"/>
              <w:ind w:left="0"/>
            </w:pPr>
          </w:p>
        </w:tc>
      </w:tr>
      <w:tr w:rsidR="009708D9" w:rsidRPr="00406356" w14:paraId="4083F067" w14:textId="77777777" w:rsidTr="00CA292D">
        <w:tc>
          <w:tcPr>
            <w:tcW w:w="6276" w:type="dxa"/>
            <w:vAlign w:val="center"/>
          </w:tcPr>
          <w:p w14:paraId="72DD9CE8" w14:textId="5E029E16" w:rsidR="009708D9" w:rsidRDefault="009708D9" w:rsidP="00CA292D">
            <w:pPr>
              <w:pStyle w:val="Paragraphedeliste"/>
              <w:ind w:left="0"/>
            </w:pPr>
            <w:r w:rsidRPr="009708D9">
              <w:rPr>
                <w:noProof/>
                <w:lang w:eastAsia="fr-FR"/>
              </w:rPr>
              <w:drawing>
                <wp:inline distT="0" distB="0" distL="0" distR="0" wp14:anchorId="25779F51" wp14:editId="156626FF">
                  <wp:extent cx="3784347" cy="609600"/>
                  <wp:effectExtent l="0" t="0" r="6985" b="0"/>
                  <wp:docPr id="1815530234" name="Image 181553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1149" cy="617139"/>
                          </a:xfrm>
                          <a:prstGeom prst="rect">
                            <a:avLst/>
                          </a:prstGeom>
                        </pic:spPr>
                      </pic:pic>
                    </a:graphicData>
                  </a:graphic>
                </wp:inline>
              </w:drawing>
            </w:r>
          </w:p>
        </w:tc>
        <w:tc>
          <w:tcPr>
            <w:tcW w:w="3460" w:type="dxa"/>
          </w:tcPr>
          <w:p w14:paraId="4F91F05D" w14:textId="1E206F91" w:rsidR="00406356" w:rsidRDefault="00406356" w:rsidP="00406356">
            <w:pPr>
              <w:pStyle w:val="Paragraphedeliste"/>
              <w:ind w:left="0"/>
              <w:rPr>
                <w:sz w:val="18"/>
                <w:szCs w:val="18"/>
              </w:rPr>
            </w:pPr>
            <w:r w:rsidRPr="002621E5">
              <w:rPr>
                <w:b/>
                <w:bCs/>
                <w:color w:val="00B0F0"/>
                <w:sz w:val="18"/>
                <w:szCs w:val="18"/>
              </w:rPr>
              <w:t>$output</w:t>
            </w:r>
            <w:r w:rsidRPr="002621E5">
              <w:rPr>
                <w:color w:val="00B0F0"/>
                <w:sz w:val="18"/>
                <w:szCs w:val="18"/>
              </w:rPr>
              <w:t xml:space="preserve"> </w:t>
            </w:r>
            <w:r w:rsidRPr="000133CA">
              <w:rPr>
                <w:sz w:val="18"/>
                <w:szCs w:val="18"/>
              </w:rPr>
              <w:t xml:space="preserve">= </w:t>
            </w:r>
            <w:r w:rsidRPr="002621E5">
              <w:rPr>
                <w:b/>
                <w:bCs/>
                <w:color w:val="00B0F0"/>
                <w:sz w:val="18"/>
                <w:szCs w:val="18"/>
              </w:rPr>
              <w:t>$</w:t>
            </w:r>
            <w:proofErr w:type="spellStart"/>
            <w:r w:rsidRPr="002621E5">
              <w:rPr>
                <w:b/>
                <w:bCs/>
                <w:color w:val="00B0F0"/>
                <w:sz w:val="18"/>
                <w:szCs w:val="18"/>
              </w:rPr>
              <w:t>ssh</w:t>
            </w:r>
            <w:proofErr w:type="spellEnd"/>
            <w:r w:rsidRPr="002621E5">
              <w:rPr>
                <w:b/>
                <w:bCs/>
                <w:sz w:val="18"/>
                <w:szCs w:val="18"/>
              </w:rPr>
              <w:t>-&gt;</w:t>
            </w:r>
            <w:proofErr w:type="gramStart"/>
            <w:r w:rsidRPr="002621E5">
              <w:rPr>
                <w:b/>
                <w:bCs/>
                <w:sz w:val="18"/>
                <w:szCs w:val="18"/>
              </w:rPr>
              <w:t>capture</w:t>
            </w:r>
            <w:r w:rsidRPr="000133CA">
              <w:rPr>
                <w:sz w:val="18"/>
                <w:szCs w:val="18"/>
              </w:rPr>
              <w:t>(</w:t>
            </w:r>
            <w:proofErr w:type="gramEnd"/>
            <w:r w:rsidRPr="000133CA">
              <w:rPr>
                <w:sz w:val="18"/>
                <w:szCs w:val="18"/>
              </w:rPr>
              <w:t>'</w:t>
            </w:r>
            <w:r w:rsidRPr="002621E5">
              <w:rPr>
                <w:b/>
                <w:bCs/>
                <w:color w:val="ED7D31" w:themeColor="accent2"/>
                <w:sz w:val="18"/>
                <w:szCs w:val="18"/>
              </w:rPr>
              <w:t>cmd1</w:t>
            </w:r>
            <w:r w:rsidR="002621E5">
              <w:rPr>
                <w:sz w:val="18"/>
                <w:szCs w:val="18"/>
              </w:rPr>
              <w:t>’</w:t>
            </w:r>
            <w:r w:rsidRPr="000133CA">
              <w:rPr>
                <w:sz w:val="18"/>
                <w:szCs w:val="18"/>
              </w:rPr>
              <w:t>,'</w:t>
            </w:r>
            <w:r w:rsidRPr="002621E5">
              <w:rPr>
                <w:b/>
                <w:bCs/>
                <w:color w:val="ED7D31" w:themeColor="accent2"/>
                <w:sz w:val="18"/>
                <w:szCs w:val="18"/>
              </w:rPr>
              <w:t>cmd2</w:t>
            </w:r>
            <w:r w:rsidRPr="000133CA">
              <w:rPr>
                <w:sz w:val="18"/>
                <w:szCs w:val="18"/>
              </w:rPr>
              <w:t>') := envoie</w:t>
            </w:r>
            <w:r>
              <w:rPr>
                <w:sz w:val="18"/>
                <w:szCs w:val="18"/>
              </w:rPr>
              <w:t xml:space="preserve"> les commandes précise pour récupérer l’</w:t>
            </w:r>
            <w:proofErr w:type="spellStart"/>
            <w:r>
              <w:rPr>
                <w:sz w:val="18"/>
                <w:szCs w:val="18"/>
              </w:rPr>
              <w:t>uptime</w:t>
            </w:r>
            <w:proofErr w:type="spellEnd"/>
          </w:p>
          <w:p w14:paraId="3AD961A6" w14:textId="01DA80E7" w:rsidR="009708D9" w:rsidRPr="00406356" w:rsidRDefault="00406356" w:rsidP="006A5221">
            <w:pPr>
              <w:pStyle w:val="Paragraphedeliste"/>
              <w:ind w:left="0"/>
            </w:pPr>
            <w:r w:rsidRPr="002621E5">
              <w:rPr>
                <w:b/>
                <w:bCs/>
                <w:color w:val="00B0F0"/>
                <w:sz w:val="20"/>
                <w:szCs w:val="20"/>
              </w:rPr>
              <w:t>$</w:t>
            </w:r>
            <w:proofErr w:type="spellStart"/>
            <w:r w:rsidRPr="002621E5">
              <w:rPr>
                <w:b/>
                <w:bCs/>
                <w:color w:val="00B0F0"/>
                <w:sz w:val="20"/>
                <w:szCs w:val="20"/>
              </w:rPr>
              <w:t>error_command</w:t>
            </w:r>
            <w:proofErr w:type="spellEnd"/>
            <w:r w:rsidRPr="002621E5">
              <w:rPr>
                <w:color w:val="00B0F0"/>
                <w:sz w:val="20"/>
                <w:szCs w:val="20"/>
              </w:rPr>
              <w:t xml:space="preserve"> </w:t>
            </w:r>
            <w:r w:rsidRPr="00406356">
              <w:rPr>
                <w:sz w:val="20"/>
                <w:szCs w:val="20"/>
              </w:rPr>
              <w:t xml:space="preserve">= </w:t>
            </w:r>
            <w:r w:rsidRPr="002621E5">
              <w:rPr>
                <w:b/>
                <w:bCs/>
                <w:color w:val="00B0F0"/>
                <w:sz w:val="20"/>
                <w:szCs w:val="20"/>
              </w:rPr>
              <w:t>$</w:t>
            </w:r>
            <w:proofErr w:type="spellStart"/>
            <w:r w:rsidRPr="002621E5">
              <w:rPr>
                <w:b/>
                <w:bCs/>
                <w:color w:val="00B0F0"/>
                <w:sz w:val="20"/>
                <w:szCs w:val="20"/>
              </w:rPr>
              <w:t>ssh</w:t>
            </w:r>
            <w:proofErr w:type="spellEnd"/>
            <w:r w:rsidRPr="002621E5">
              <w:rPr>
                <w:b/>
                <w:bCs/>
                <w:sz w:val="20"/>
                <w:szCs w:val="20"/>
              </w:rPr>
              <w:t>-&gt;</w:t>
            </w:r>
            <w:proofErr w:type="spellStart"/>
            <w:r w:rsidRPr="002621E5">
              <w:rPr>
                <w:b/>
                <w:bCs/>
                <w:sz w:val="20"/>
                <w:szCs w:val="20"/>
              </w:rPr>
              <w:t>error</w:t>
            </w:r>
            <w:proofErr w:type="spellEnd"/>
            <w:r w:rsidRPr="00406356">
              <w:rPr>
                <w:sz w:val="20"/>
                <w:szCs w:val="20"/>
              </w:rPr>
              <w:t>; stock l’erreur de l’envoie de la commande</w:t>
            </w:r>
          </w:p>
        </w:tc>
      </w:tr>
      <w:tr w:rsidR="009708D9" w14:paraId="7880C512" w14:textId="77777777" w:rsidTr="002621E5">
        <w:tc>
          <w:tcPr>
            <w:tcW w:w="6276" w:type="dxa"/>
          </w:tcPr>
          <w:p w14:paraId="20AA63C1" w14:textId="33CF1493" w:rsidR="009708D9" w:rsidRDefault="009708D9" w:rsidP="006A5221">
            <w:pPr>
              <w:pStyle w:val="Paragraphedeliste"/>
              <w:ind w:left="0"/>
            </w:pPr>
            <w:r w:rsidRPr="00F65D09">
              <w:rPr>
                <w:noProof/>
                <w:lang w:eastAsia="fr-FR"/>
              </w:rPr>
              <w:drawing>
                <wp:inline distT="0" distB="0" distL="0" distR="0" wp14:anchorId="2A550B05" wp14:editId="219121A4">
                  <wp:extent cx="3841750" cy="689545"/>
                  <wp:effectExtent l="0" t="0" r="6350" b="0"/>
                  <wp:docPr id="1815530230" name="Image 18155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1257" cy="705610"/>
                          </a:xfrm>
                          <a:prstGeom prst="rect">
                            <a:avLst/>
                          </a:prstGeom>
                        </pic:spPr>
                      </pic:pic>
                    </a:graphicData>
                  </a:graphic>
                </wp:inline>
              </w:drawing>
            </w:r>
          </w:p>
        </w:tc>
        <w:tc>
          <w:tcPr>
            <w:tcW w:w="3460" w:type="dxa"/>
            <w:vAlign w:val="center"/>
          </w:tcPr>
          <w:p w14:paraId="43C1AFC4" w14:textId="1343DD26" w:rsidR="009708D9" w:rsidRDefault="00CA292D" w:rsidP="002621E5">
            <w:pPr>
              <w:pStyle w:val="Paragraphedeliste"/>
              <w:ind w:left="0"/>
            </w:pPr>
            <w:proofErr w:type="spellStart"/>
            <w:r>
              <w:t>Print</w:t>
            </w:r>
            <w:proofErr w:type="spellEnd"/>
            <w:r>
              <w:t xml:space="preserve"> sur le prompt l’erreur</w:t>
            </w:r>
          </w:p>
        </w:tc>
      </w:tr>
      <w:tr w:rsidR="009708D9" w14:paraId="4E748CE7" w14:textId="77777777" w:rsidTr="00947585">
        <w:tc>
          <w:tcPr>
            <w:tcW w:w="6276" w:type="dxa"/>
          </w:tcPr>
          <w:p w14:paraId="7F153FB1" w14:textId="212DF467" w:rsidR="009708D9" w:rsidRDefault="009708D9" w:rsidP="006A5221">
            <w:pPr>
              <w:pStyle w:val="Paragraphedeliste"/>
              <w:ind w:left="0"/>
            </w:pPr>
            <w:r w:rsidRPr="00C05050">
              <w:rPr>
                <w:noProof/>
                <w:lang w:eastAsia="fr-FR"/>
              </w:rPr>
              <w:lastRenderedPageBreak/>
              <w:drawing>
                <wp:inline distT="0" distB="0" distL="0" distR="0" wp14:anchorId="7B05DF2B" wp14:editId="2B4F66F7">
                  <wp:extent cx="3408508" cy="3651250"/>
                  <wp:effectExtent l="0" t="0" r="1905" b="6350"/>
                  <wp:docPr id="1815530233" name="Image 181553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3889" cy="3657014"/>
                          </a:xfrm>
                          <a:prstGeom prst="rect">
                            <a:avLst/>
                          </a:prstGeom>
                        </pic:spPr>
                      </pic:pic>
                    </a:graphicData>
                  </a:graphic>
                </wp:inline>
              </w:drawing>
            </w:r>
          </w:p>
        </w:tc>
        <w:tc>
          <w:tcPr>
            <w:tcW w:w="3460" w:type="dxa"/>
            <w:vAlign w:val="center"/>
          </w:tcPr>
          <w:p w14:paraId="615ADEDC" w14:textId="4C8CB2E8" w:rsidR="009708D9" w:rsidRDefault="00CA292D" w:rsidP="00947585">
            <w:pPr>
              <w:pStyle w:val="Paragraphedeliste"/>
              <w:ind w:left="0"/>
            </w:pPr>
            <w:r>
              <w:t xml:space="preserve">Stocke dans </w:t>
            </w:r>
            <w:r w:rsidR="002621E5">
              <w:t>les queues respectives</w:t>
            </w:r>
            <w:r>
              <w:t xml:space="preserve"> </w:t>
            </w:r>
            <w:r w:rsidR="002621E5">
              <w:t>les informations</w:t>
            </w:r>
            <w:r>
              <w:t xml:space="preserve"> retenue</w:t>
            </w:r>
            <w:r w:rsidR="002621E5">
              <w:t xml:space="preserve">s de l’output : </w:t>
            </w:r>
          </w:p>
          <w:p w14:paraId="1A92E862" w14:textId="77777777" w:rsidR="009E4B06" w:rsidRDefault="00CA292D" w:rsidP="00947585">
            <w:pPr>
              <w:pStyle w:val="Paragraphedeliste"/>
              <w:numPr>
                <w:ilvl w:val="0"/>
                <w:numId w:val="52"/>
              </w:numPr>
            </w:pPr>
            <w:r>
              <w:t>Pour récupérer l’</w:t>
            </w:r>
            <w:proofErr w:type="spellStart"/>
            <w:r>
              <w:t>uptime</w:t>
            </w:r>
            <w:proofErr w:type="spellEnd"/>
            <w:r>
              <w:t xml:space="preserve"> ici, nous avons besoin d’expression régulière. </w:t>
            </w:r>
          </w:p>
          <w:p w14:paraId="15D07EA6" w14:textId="267C9440" w:rsidR="00CA292D" w:rsidRDefault="009E4B06" w:rsidP="00947585">
            <w:r>
              <w:t xml:space="preserve">-&gt; </w:t>
            </w:r>
            <w:r w:rsidR="00CA292D">
              <w:t>Le</w:t>
            </w:r>
            <w:r w:rsidR="00CA292D" w:rsidRPr="002621E5">
              <w:rPr>
                <w:b/>
                <w:bCs/>
                <w:color w:val="FFC000" w:themeColor="accent4"/>
              </w:rPr>
              <w:t xml:space="preserve"> </w:t>
            </w:r>
            <w:proofErr w:type="spellStart"/>
            <w:r w:rsidR="006610AB" w:rsidRPr="002621E5">
              <w:rPr>
                <w:b/>
                <w:bCs/>
                <w:color w:val="FFC000" w:themeColor="accent4"/>
              </w:rPr>
              <w:t>chomp</w:t>
            </w:r>
            <w:proofErr w:type="spellEnd"/>
            <w:r w:rsidR="006610AB" w:rsidRPr="002621E5">
              <w:rPr>
                <w:color w:val="FFC000" w:themeColor="accent4"/>
              </w:rPr>
              <w:t xml:space="preserve"> </w:t>
            </w:r>
            <w:r w:rsidR="006610AB" w:rsidRPr="002621E5">
              <w:rPr>
                <w:b/>
                <w:bCs/>
                <w:color w:val="00B0F0"/>
              </w:rPr>
              <w:t>$</w:t>
            </w:r>
            <w:proofErr w:type="spellStart"/>
            <w:r w:rsidR="006610AB" w:rsidRPr="002621E5">
              <w:rPr>
                <w:b/>
                <w:bCs/>
                <w:color w:val="00B0F0"/>
              </w:rPr>
              <w:t>result_line</w:t>
            </w:r>
            <w:proofErr w:type="spellEnd"/>
            <w:r w:rsidR="006610AB" w:rsidRPr="006610AB">
              <w:t>;</w:t>
            </w:r>
            <w:r w:rsidR="006610AB">
              <w:t xml:space="preserve"> indique que l’on va supprimer certain caractère qui ne font pas partie de l’information demandée</w:t>
            </w:r>
          </w:p>
          <w:p w14:paraId="6D3968C0" w14:textId="5055BAC0" w:rsidR="009E4B06" w:rsidRDefault="009E4B06" w:rsidP="00947585">
            <w:r>
              <w:t xml:space="preserve">-&gt; </w:t>
            </w:r>
            <w:r w:rsidR="00DD7E23" w:rsidRPr="002621E5">
              <w:rPr>
                <w:b/>
                <w:bCs/>
                <w:color w:val="00B0F0"/>
              </w:rPr>
              <w:t>$</w:t>
            </w:r>
            <w:proofErr w:type="spellStart"/>
            <w:r w:rsidR="00DD7E23" w:rsidRPr="002621E5">
              <w:rPr>
                <w:b/>
                <w:bCs/>
                <w:color w:val="00B0F0"/>
              </w:rPr>
              <w:t>uptime</w:t>
            </w:r>
            <w:proofErr w:type="spellEnd"/>
            <w:r w:rsidR="00DD7E23" w:rsidRPr="002621E5">
              <w:rPr>
                <w:color w:val="00B0F0"/>
              </w:rPr>
              <w:t xml:space="preserve"> </w:t>
            </w:r>
            <w:r w:rsidR="00DD7E23" w:rsidRPr="00DD7E23">
              <w:t xml:space="preserve">= </w:t>
            </w:r>
            <w:r w:rsidR="00DD7E23" w:rsidRPr="002621E5">
              <w:rPr>
                <w:b/>
                <w:bCs/>
                <w:color w:val="00B0F0"/>
              </w:rPr>
              <w:t>$1</w:t>
            </w:r>
            <w:proofErr w:type="gramStart"/>
            <w:r w:rsidR="00DD7E23" w:rsidRPr="00DD7E23">
              <w:t>;</w:t>
            </w:r>
            <w:r w:rsidR="00DD7E23">
              <w:t>,</w:t>
            </w:r>
            <w:proofErr w:type="gramEnd"/>
            <w:r w:rsidR="00DD7E23">
              <w:t xml:space="preserve"> récupère le premier nombre capté par l’expression régulière issue de la ligne</w:t>
            </w:r>
            <w:r w:rsidR="002621E5">
              <w:t xml:space="preserve"> </w:t>
            </w:r>
            <w:r w:rsidR="002621E5" w:rsidRPr="002621E5">
              <w:rPr>
                <w:b/>
                <w:bCs/>
                <w:color w:val="00B0F0"/>
              </w:rPr>
              <w:t>$</w:t>
            </w:r>
            <w:proofErr w:type="spellStart"/>
            <w:r w:rsidR="002621E5" w:rsidRPr="002621E5">
              <w:rPr>
                <w:b/>
                <w:bCs/>
                <w:color w:val="00B0F0"/>
              </w:rPr>
              <w:t>result_line</w:t>
            </w:r>
            <w:proofErr w:type="spellEnd"/>
          </w:p>
        </w:tc>
      </w:tr>
    </w:tbl>
    <w:p w14:paraId="5F2874CE" w14:textId="77777777" w:rsidR="00952088" w:rsidRDefault="00952088" w:rsidP="006A5221">
      <w:pPr>
        <w:pStyle w:val="Paragraphedeliste"/>
      </w:pPr>
    </w:p>
    <w:p w14:paraId="20CF3FBE" w14:textId="51157449" w:rsidR="00EC6862" w:rsidRDefault="00EC6862" w:rsidP="006A5221">
      <w:pPr>
        <w:pStyle w:val="Paragraphedeliste"/>
      </w:pPr>
    </w:p>
    <w:p w14:paraId="6571C36C" w14:textId="57727BC2" w:rsidR="00EC6862" w:rsidRDefault="00EC6862" w:rsidP="006A5221">
      <w:pPr>
        <w:pStyle w:val="Paragraphedeliste"/>
      </w:pPr>
    </w:p>
    <w:p w14:paraId="106566BC" w14:textId="5756B0F2" w:rsidR="00DD07C1" w:rsidRDefault="00DD07C1" w:rsidP="00A858CB">
      <w:pPr>
        <w:pStyle w:val="Paragraphedeliste"/>
      </w:pPr>
    </w:p>
    <w:p w14:paraId="09E24B2D" w14:textId="203B6211" w:rsidR="001F24B1" w:rsidRDefault="001F24B1" w:rsidP="006A5221">
      <w:pPr>
        <w:pStyle w:val="Paragraphedeliste"/>
      </w:pPr>
    </w:p>
    <w:p w14:paraId="034E745E" w14:textId="6C882430" w:rsidR="00564D6C" w:rsidRDefault="00E9410F" w:rsidP="00364C99">
      <w:r>
        <w:t>Pour l’</w:t>
      </w:r>
      <w:proofErr w:type="spellStart"/>
      <w:r w:rsidR="007F22E0">
        <w:t>E</w:t>
      </w:r>
      <w:r>
        <w:t>xpect</w:t>
      </w:r>
      <w:proofErr w:type="spellEnd"/>
      <w:r>
        <w:t xml:space="preserve"> nous avons vu l’effet sur l’exécution des équipements, qui stocke l’information pour se connecter</w:t>
      </w:r>
      <w:r w:rsidR="007F22E0">
        <w:t xml:space="preserve"> via </w:t>
      </w:r>
      <w:del w:id="230" w:author="Alize Baudin-Bianchini" w:date="2023-07-15T16:41:00Z">
        <w:r w:rsidR="007F22E0" w:rsidDel="00BA0B64">
          <w:delText>Zabbix</w:delText>
        </w:r>
      </w:del>
      <w:ins w:id="231" w:author="Alize Baudin-Bianchini" w:date="2023-07-15T16:41:00Z">
        <w:r w:rsidR="00BA0B64">
          <w:t>Grafana</w:t>
        </w:r>
      </w:ins>
      <w:bookmarkStart w:id="232" w:name="_GoBack"/>
      <w:bookmarkEnd w:id="232"/>
      <w:r w:rsidR="007F22E0">
        <w:t xml:space="preserve">. Ici, pour une valeur représentative des résultats, nous allons présenter </w:t>
      </w:r>
      <w:r w:rsidR="009B7094">
        <w:t xml:space="preserve">graphiquement via le CPU des routeurs des data center pour montrer leur connexion simultanée, avec l’utilisation de </w:t>
      </w:r>
      <w:r w:rsidR="00EF3D15">
        <w:t>différente commande sur le</w:t>
      </w:r>
      <w:r w:rsidR="00090262">
        <w:t xml:space="preserve"> terminal :</w:t>
      </w:r>
    </w:p>
    <w:p w14:paraId="457333AF" w14:textId="78319AEF" w:rsidR="00DF72DF" w:rsidRDefault="00163E31" w:rsidP="00DF72DF">
      <w:pPr>
        <w:pStyle w:val="Paragraphedeliste"/>
        <w:numPr>
          <w:ilvl w:val="0"/>
          <w:numId w:val="45"/>
        </w:numPr>
      </w:pPr>
      <w:r>
        <w:t xml:space="preserve">Sous </w:t>
      </w:r>
      <w:proofErr w:type="spellStart"/>
      <w:r>
        <w:t>Zabbix</w:t>
      </w:r>
      <w:proofErr w:type="spellEnd"/>
      <w:r>
        <w:t xml:space="preserve"> on a par exemple dans un des </w:t>
      </w:r>
      <w:proofErr w:type="spellStart"/>
      <w:r>
        <w:t>datacenters</w:t>
      </w:r>
      <w:proofErr w:type="spellEnd"/>
      <w:r>
        <w:t xml:space="preserve"> : </w:t>
      </w:r>
    </w:p>
    <w:p w14:paraId="3C47BEFA" w14:textId="3A6060B6" w:rsidR="00163E31" w:rsidRDefault="00163E31" w:rsidP="00EF3D15">
      <w:pPr>
        <w:ind w:left="360"/>
        <w:jc w:val="center"/>
      </w:pPr>
      <w:r w:rsidRPr="00163E31">
        <w:rPr>
          <w:noProof/>
          <w:lang w:eastAsia="fr-FR"/>
        </w:rPr>
        <w:drawing>
          <wp:inline distT="0" distB="0" distL="0" distR="0" wp14:anchorId="1E6AEC67" wp14:editId="662AFB26">
            <wp:extent cx="5080000" cy="2659889"/>
            <wp:effectExtent l="0" t="0" r="6350" b="7620"/>
            <wp:docPr id="1815530236" name="Image 181553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90185" cy="2665222"/>
                    </a:xfrm>
                    <a:prstGeom prst="rect">
                      <a:avLst/>
                    </a:prstGeom>
                  </pic:spPr>
                </pic:pic>
              </a:graphicData>
            </a:graphic>
          </wp:inline>
        </w:drawing>
      </w:r>
    </w:p>
    <w:p w14:paraId="1BD8D34C" w14:textId="0C83B5EE" w:rsidR="00163E31" w:rsidRDefault="00163E31" w:rsidP="00163E31">
      <w:pPr>
        <w:ind w:left="360"/>
      </w:pPr>
      <w:r>
        <w:t xml:space="preserve">Comme on peut le voir, j’ai </w:t>
      </w:r>
      <w:r w:rsidR="00502B25">
        <w:t>dû</w:t>
      </w:r>
      <w:r>
        <w:t xml:space="preserve"> attendre que </w:t>
      </w:r>
      <w:r w:rsidR="00502B25">
        <w:t>tout</w:t>
      </w:r>
      <w:r>
        <w:t xml:space="preserve"> le monde soit </w:t>
      </w:r>
      <w:ins w:id="233" w:author="BAUDIN Alize" w:date="2023-06-22T12:24:00Z">
        <w:r w:rsidR="5FD0DF1E">
          <w:t>parti</w:t>
        </w:r>
      </w:ins>
      <w:r>
        <w:t xml:space="preserve"> du travail</w:t>
      </w:r>
      <w:r w:rsidR="001E7443">
        <w:t xml:space="preserve"> pour lancer ma commande et après recherche sur les </w:t>
      </w:r>
      <w:ins w:id="234" w:author="BAUDIN Alize" w:date="2023-06-22T12:24:00Z">
        <w:r w:rsidR="64B3ED6D">
          <w:t>Dashboard</w:t>
        </w:r>
      </w:ins>
      <w:r w:rsidR="001E7443">
        <w:t xml:space="preserve"> de </w:t>
      </w:r>
      <w:del w:id="235" w:author="Alize Baudin-Bianchini" w:date="2023-07-15T16:40:00Z">
        <w:r w:rsidR="001E7443" w:rsidDel="00BA0B64">
          <w:delText>Zabbix</w:delText>
        </w:r>
      </w:del>
      <w:proofErr w:type="spellStart"/>
      <w:ins w:id="236" w:author="Alize Baudin-Bianchini" w:date="2023-07-15T16:40:00Z">
        <w:r w:rsidR="00BA0B64">
          <w:t>Grafa</w:t>
        </w:r>
      </w:ins>
      <w:ins w:id="237" w:author="Alize Baudin-Bianchini" w:date="2023-07-15T16:41:00Z">
        <w:r w:rsidR="00BA0B64">
          <w:t>n</w:t>
        </w:r>
      </w:ins>
      <w:ins w:id="238" w:author="Alize Baudin-Bianchini" w:date="2023-07-15T16:40:00Z">
        <w:r w:rsidR="00BA0B64">
          <w:t>a</w:t>
        </w:r>
      </w:ins>
      <w:proofErr w:type="spellEnd"/>
      <w:r w:rsidR="001E7443">
        <w:t xml:space="preserve">, j’ai pu en trouver un qui me </w:t>
      </w:r>
      <w:del w:id="239" w:author="Alize Baudin-Bianchini" w:date="2023-07-15T16:41:00Z">
        <w:r w:rsidR="001E7443" w:rsidDel="00BA0B64">
          <w:delText>permets</w:delText>
        </w:r>
      </w:del>
      <w:ins w:id="240" w:author="Alize Baudin-Bianchini" w:date="2023-07-15T16:41:00Z">
        <w:r w:rsidR="00BA0B64">
          <w:t>permet</w:t>
        </w:r>
      </w:ins>
      <w:r w:rsidR="001E7443">
        <w:t xml:space="preserve"> ainsi de valider </w:t>
      </w:r>
      <w:r w:rsidR="001E7443">
        <w:lastRenderedPageBreak/>
        <w:t>graphiquement la multiple conne</w:t>
      </w:r>
      <w:r w:rsidR="00775CE4">
        <w:t>xion. Ici 18h15</w:t>
      </w:r>
      <w:r w:rsidR="008C15AA">
        <w:t xml:space="preserve">-18h20 </w:t>
      </w:r>
      <w:r w:rsidR="00775CE4">
        <w:t xml:space="preserve">correspond à </w:t>
      </w:r>
      <w:r w:rsidR="008C15AA">
        <w:t xml:space="preserve">l’intervalle de temps </w:t>
      </w:r>
      <w:r w:rsidR="00775CE4">
        <w:t>d</w:t>
      </w:r>
      <w:r w:rsidR="008C15AA">
        <w:t>u</w:t>
      </w:r>
      <w:r w:rsidR="00775CE4">
        <w:t xml:space="preserve"> lancement de mon script </w:t>
      </w:r>
      <w:proofErr w:type="spellStart"/>
      <w:r w:rsidR="00775CE4">
        <w:t>multithreader</w:t>
      </w:r>
      <w:proofErr w:type="spellEnd"/>
      <w:r w:rsidR="00775CE4">
        <w:t xml:space="preserve">. </w:t>
      </w:r>
    </w:p>
    <w:p w14:paraId="543351E1" w14:textId="688A3695" w:rsidR="00C86997" w:rsidRDefault="00A32477" w:rsidP="00C86997">
      <w:pPr>
        <w:pStyle w:val="Paragraphedeliste"/>
        <w:numPr>
          <w:ilvl w:val="0"/>
          <w:numId w:val="45"/>
        </w:numPr>
      </w:pPr>
      <w:r>
        <w:t xml:space="preserve">Sous un terminal on a : </w:t>
      </w:r>
    </w:p>
    <w:p w14:paraId="0161A06C" w14:textId="5E3B3DD2" w:rsidR="00402340" w:rsidRDefault="00C86997" w:rsidP="00C86997">
      <w:pPr>
        <w:pStyle w:val="Paragraphedeliste"/>
        <w:numPr>
          <w:ilvl w:val="0"/>
          <w:numId w:val="54"/>
        </w:numPr>
      </w:pPr>
      <w:r>
        <w:t>Avec la command</w:t>
      </w:r>
      <w:r w:rsidR="00502B25">
        <w:t>e</w:t>
      </w:r>
      <w:r>
        <w:t xml:space="preserve"> ‘</w:t>
      </w:r>
      <w:proofErr w:type="spellStart"/>
      <w:r w:rsidR="00D03460">
        <w:t>ps</w:t>
      </w:r>
      <w:proofErr w:type="spellEnd"/>
      <w:r w:rsidR="00D03460">
        <w:t xml:space="preserve"> -</w:t>
      </w:r>
      <w:proofErr w:type="spellStart"/>
      <w:r w:rsidR="00D03460">
        <w:t>ef</w:t>
      </w:r>
      <w:proofErr w:type="spellEnd"/>
      <w:r w:rsidR="00D03460">
        <w:t xml:space="preserve"> -T | </w:t>
      </w:r>
      <w:proofErr w:type="spellStart"/>
      <w:r w:rsidR="00D03460">
        <w:t>grep</w:t>
      </w:r>
      <w:proofErr w:type="spellEnd"/>
      <w:r w:rsidR="00402340">
        <w:t xml:space="preserve"> &lt;</w:t>
      </w:r>
      <w:proofErr w:type="spellStart"/>
      <w:r w:rsidR="00402340">
        <w:t>partie_nom_script</w:t>
      </w:r>
      <w:proofErr w:type="spellEnd"/>
      <w:r w:rsidR="00402340">
        <w:t>&gt;</w:t>
      </w:r>
      <w:ins w:id="241" w:author="BAUDIN Alize" w:date="2023-06-22T12:24:00Z">
        <w:r w:rsidR="33885BBF">
          <w:t>’</w:t>
        </w:r>
      </w:ins>
    </w:p>
    <w:p w14:paraId="66306F46" w14:textId="50EBFC64" w:rsidR="00C86997" w:rsidRDefault="00402340" w:rsidP="00402340">
      <w:r w:rsidRPr="00402340">
        <w:rPr>
          <w:noProof/>
          <w:lang w:eastAsia="fr-FR"/>
        </w:rPr>
        <w:drawing>
          <wp:inline distT="0" distB="0" distL="0" distR="0" wp14:anchorId="083E6E29" wp14:editId="7C285BD7">
            <wp:extent cx="6645910" cy="2309495"/>
            <wp:effectExtent l="0" t="0" r="2540" b="0"/>
            <wp:docPr id="1815530238" name="Image 181553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309495"/>
                    </a:xfrm>
                    <a:prstGeom prst="rect">
                      <a:avLst/>
                    </a:prstGeom>
                  </pic:spPr>
                </pic:pic>
              </a:graphicData>
            </a:graphic>
          </wp:inline>
        </w:drawing>
      </w:r>
      <w:r w:rsidR="00D03460">
        <w:t xml:space="preserve"> </w:t>
      </w:r>
    </w:p>
    <w:p w14:paraId="3FCCD752" w14:textId="7F829D00" w:rsidR="000D5EE5" w:rsidRDefault="000D5EE5" w:rsidP="00402340">
      <w:r>
        <w:t>Commande permettant de vérifier si l’on a une bonne maîtr</w:t>
      </w:r>
      <w:r w:rsidR="00F45024">
        <w:t>ise</w:t>
      </w:r>
      <w:r>
        <w:t xml:space="preserve"> de </w:t>
      </w:r>
      <w:r w:rsidR="00F45024">
        <w:t xml:space="preserve">la création de </w:t>
      </w:r>
      <w:r>
        <w:t>tou</w:t>
      </w:r>
      <w:r w:rsidR="00F45024">
        <w:t>s</w:t>
      </w:r>
      <w:r>
        <w:t xml:space="preserve"> les thread</w:t>
      </w:r>
      <w:r w:rsidR="00F45024">
        <w:t>s</w:t>
      </w:r>
      <w:r>
        <w:t xml:space="preserve"> </w:t>
      </w:r>
      <w:r w:rsidR="00F45024">
        <w:t xml:space="preserve">lors de l’exécution de notre script. Grâce à la maîtrise du nombre de thread créer, </w:t>
      </w:r>
      <w:r w:rsidR="001511CC">
        <w:t>on n’envahit pas</w:t>
      </w:r>
      <w:r w:rsidR="00F45024">
        <w:t xml:space="preserve"> le serveur </w:t>
      </w:r>
      <w:r w:rsidR="001511CC">
        <w:t xml:space="preserve">processus </w:t>
      </w:r>
      <w:r w:rsidR="00F45024">
        <w:t>de thread</w:t>
      </w:r>
      <w:r w:rsidR="001511CC">
        <w:t>. Sans cela on peut bloquer l’accès à l’équipement (ce qui n’est pas recommandé compte tenu que les équipements doivent être disponible 24h/24 et 7j/7).</w:t>
      </w:r>
    </w:p>
    <w:p w14:paraId="6FD43F8E" w14:textId="626B88DF" w:rsidR="00090262" w:rsidRDefault="00402340" w:rsidP="00364C99">
      <w:pPr>
        <w:pStyle w:val="Paragraphedeliste"/>
        <w:numPr>
          <w:ilvl w:val="0"/>
          <w:numId w:val="54"/>
        </w:numPr>
      </w:pPr>
      <w:r>
        <w:t xml:space="preserve">Avec la commande ‘top’ : </w:t>
      </w:r>
    </w:p>
    <w:p w14:paraId="75DEE1D2" w14:textId="66C41589" w:rsidR="009B7094" w:rsidRDefault="006A6AD7" w:rsidP="00DC0A0D">
      <w:pPr>
        <w:jc w:val="center"/>
      </w:pPr>
      <w:r w:rsidRPr="006A6AD7">
        <w:rPr>
          <w:noProof/>
          <w:lang w:eastAsia="fr-FR"/>
        </w:rPr>
        <w:drawing>
          <wp:inline distT="0" distB="0" distL="0" distR="0" wp14:anchorId="0B7B265A" wp14:editId="766C972D">
            <wp:extent cx="5441950" cy="2279005"/>
            <wp:effectExtent l="0" t="0" r="6350" b="7620"/>
            <wp:docPr id="1488494976" name="Image 148849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3723" cy="2283935"/>
                    </a:xfrm>
                    <a:prstGeom prst="rect">
                      <a:avLst/>
                    </a:prstGeom>
                  </pic:spPr>
                </pic:pic>
              </a:graphicData>
            </a:graphic>
          </wp:inline>
        </w:drawing>
      </w:r>
    </w:p>
    <w:p w14:paraId="3F6919B4" w14:textId="10BF415F" w:rsidR="001C03E5" w:rsidRDefault="001C03E5" w:rsidP="00364C99">
      <w:r>
        <w:t xml:space="preserve">Ici nous avons le </w:t>
      </w:r>
      <w:r w:rsidR="00BC0851">
        <w:t>détail</w:t>
      </w:r>
      <w:r>
        <w:t xml:space="preserve"> des différent</w:t>
      </w:r>
      <w:r w:rsidR="00BC0851">
        <w:t>s</w:t>
      </w:r>
      <w:r>
        <w:t xml:space="preserve"> scripts sur le serveur. Nous en avons deux qui sont actifs, et 643 qui dorment.</w:t>
      </w:r>
      <w:r w:rsidR="00BC0851">
        <w:t xml:space="preserve"> Enfin qui dorme, c’est-à-dire que l’utilisation de la mémoire n’est pas impactée, puisque lorsque j’exécute mon script uniquement avec </w:t>
      </w:r>
      <w:proofErr w:type="spellStart"/>
      <w:r w:rsidR="00BC0851">
        <w:t>expect</w:t>
      </w:r>
      <w:proofErr w:type="spellEnd"/>
      <w:r w:rsidR="00BC0851">
        <w:t xml:space="preserve">, il est considéré comme script dormant. </w:t>
      </w:r>
      <w:r w:rsidR="002D63FB">
        <w:t>Mais ce n’est pas l’information la plus significative. Celle qui nous intéresse ici</w:t>
      </w:r>
      <w:r w:rsidR="00170614">
        <w:t xml:space="preserve"> et avec laquelle j’ai surveiller l’état de l’exécution du script</w:t>
      </w:r>
      <w:r w:rsidR="002D63FB">
        <w:t xml:space="preserve">, c’est </w:t>
      </w:r>
      <w:r w:rsidR="00170614">
        <w:t>l’information en dessous de la banderole informative grise claire</w:t>
      </w:r>
      <w:r w:rsidR="001D10EE">
        <w:t>.</w:t>
      </w:r>
    </w:p>
    <w:p w14:paraId="49FEAA34" w14:textId="4C3B5BA7" w:rsidR="001D10EE" w:rsidRDefault="001D10EE" w:rsidP="00364C99">
      <w:r>
        <w:t>Par comparaison avec le deuxième script le plus imposant, nou</w:t>
      </w:r>
      <w:r w:rsidR="006A6AD7">
        <w:t>s</w:t>
      </w:r>
      <w:r>
        <w:t xml:space="preserve"> somme</w:t>
      </w:r>
      <w:r w:rsidR="006A6AD7">
        <w:t>s ici à 20.8% d’utilisation de la mémoire</w:t>
      </w:r>
      <w:r w:rsidR="00894814">
        <w:t xml:space="preserve">, alors que celui qui utilise le plus de puissance de calcul du CPU est à 0.5% d’utilisation de la mémoire. Cela s’explique par la création de threads qui demande comme nous l’avons de créer à chaque thread de nouvelle variable. En ce sens nous usons massivement la mémoire. </w:t>
      </w:r>
    </w:p>
    <w:p w14:paraId="3F5A0084" w14:textId="73810466" w:rsidR="00CB3EC8" w:rsidRDefault="00CB3EC8" w:rsidP="00CB3EC8">
      <w:pPr>
        <w:pStyle w:val="Paragraphedeliste"/>
        <w:numPr>
          <w:ilvl w:val="1"/>
          <w:numId w:val="52"/>
        </w:numPr>
      </w:pPr>
      <w:r>
        <w:lastRenderedPageBreak/>
        <w:t xml:space="preserve">Précédemment nous avons vu dans la fonction boss multithreading la ligne : </w:t>
      </w:r>
      <w:r w:rsidRPr="00316295">
        <w:rPr>
          <w:b/>
          <w:bCs/>
        </w:rPr>
        <w:t>Time</w:t>
      </w:r>
      <w:proofErr w:type="gramStart"/>
      <w:r w:rsidRPr="00316295">
        <w:rPr>
          <w:b/>
          <w:bCs/>
        </w:rPr>
        <w:t>::</w:t>
      </w:r>
      <w:proofErr w:type="spellStart"/>
      <w:r w:rsidRPr="00316295">
        <w:rPr>
          <w:b/>
          <w:bCs/>
        </w:rPr>
        <w:t>HiRes</w:t>
      </w:r>
      <w:proofErr w:type="spellEnd"/>
      <w:proofErr w:type="gramEnd"/>
      <w:r w:rsidRPr="00316295">
        <w:rPr>
          <w:b/>
          <w:bCs/>
        </w:rPr>
        <w:t>::</w:t>
      </w:r>
      <w:proofErr w:type="spellStart"/>
      <w:r w:rsidRPr="00316295">
        <w:rPr>
          <w:b/>
          <w:bCs/>
          <w:color w:val="FFC000" w:themeColor="accent4"/>
        </w:rPr>
        <w:t>sleep</w:t>
      </w:r>
      <w:proofErr w:type="spellEnd"/>
      <w:r w:rsidRPr="00316295">
        <w:rPr>
          <w:b/>
          <w:bCs/>
        </w:rPr>
        <w:t>(</w:t>
      </w:r>
      <w:r w:rsidRPr="00316295">
        <w:rPr>
          <w:b/>
          <w:bCs/>
          <w:color w:val="00B0F0"/>
        </w:rPr>
        <w:t>$</w:t>
      </w:r>
      <w:proofErr w:type="spellStart"/>
      <w:r w:rsidRPr="00316295">
        <w:rPr>
          <w:b/>
          <w:bCs/>
          <w:color w:val="00B0F0"/>
        </w:rPr>
        <w:t>frequenceVerificationThreadEnCours</w:t>
      </w:r>
      <w:proofErr w:type="spellEnd"/>
      <w:r w:rsidRPr="00316295">
        <w:rPr>
          <w:b/>
          <w:bCs/>
        </w:rPr>
        <w:t>);.</w:t>
      </w:r>
      <w:r>
        <w:t xml:space="preserve"> En diminuant le temps d’exécution pour chaque création de thread, on use ici moins de mémoire qu’il n’en faut. En effet, </w:t>
      </w:r>
      <w:r w:rsidR="00EF242E">
        <w:t xml:space="preserve">avant cette discrétisation </w:t>
      </w:r>
      <w:r w:rsidR="00913A28">
        <w:t xml:space="preserve">du temps, </w:t>
      </w:r>
      <w:r>
        <w:t xml:space="preserve">nous avons rencontré </w:t>
      </w:r>
      <w:r w:rsidR="009B4BCA">
        <w:t>un blocage du script lorsqu’il a dépassé le seuil de 60% de mémoire</w:t>
      </w:r>
      <w:r w:rsidR="00EF242E">
        <w:t xml:space="preserve"> environ (montant au maximum à 62% dans de rare cas)</w:t>
      </w:r>
      <w:r w:rsidR="00913A28">
        <w:t xml:space="preserve">. En diminuant ainsi le temps de création de thread nous n’avons plus rencontré ce type de problème. </w:t>
      </w:r>
    </w:p>
    <w:p w14:paraId="116B1636" w14:textId="4BDA4A42" w:rsidR="00913A28" w:rsidRDefault="009E6684" w:rsidP="002F17AE">
      <w:r>
        <w:t>Intéressons-nous à l’utilisation de la puissance de calcul de CPU dans la colonne %CPU</w:t>
      </w:r>
      <w:r w:rsidR="00DC0A0D">
        <w:t xml:space="preserve">. </w:t>
      </w:r>
      <w:r>
        <w:t>Notre script est</w:t>
      </w:r>
      <w:r w:rsidR="00DC0A0D">
        <w:t xml:space="preserve"> à 102.4% d’utilisation de puissance de calcul de </w:t>
      </w:r>
      <w:r w:rsidR="009670D8">
        <w:t>CPU et</w:t>
      </w:r>
      <w:r w:rsidR="00DC0A0D">
        <w:t xml:space="preserve"> le premier script est à 117% d’utilisation de puissance de calcul. </w:t>
      </w:r>
      <w:r w:rsidR="009670D8">
        <w:t xml:space="preserve">Etonnant n’est-ce pas ?  Cela s’explique que l’information n’est pas </w:t>
      </w:r>
      <w:r w:rsidR="00B16C07">
        <w:t>traitée</w:t>
      </w:r>
      <w:r w:rsidR="009670D8">
        <w:t xml:space="preserve"> assez rapidement pour avoir une vision réaliste de </w:t>
      </w:r>
      <w:r w:rsidR="00B16C07">
        <w:t>l’utilisation de la puissance de calcul du CPU. En la réalité nous l’utilisons à 100% de la puissance de calcul de CPU. Et à l’aide de la technologie « hyper-threading » dont sont munis les CPU, nous avons une répartition de la puissance de calcul sur chaque CPU disponible automatiques. C’est pour cela que sur le graphe précédemment nous voyons bien le</w:t>
      </w:r>
      <w:r w:rsidR="00062B0F">
        <w:t xml:space="preserve">s pics crescendo </w:t>
      </w:r>
      <w:r w:rsidR="00316295">
        <w:t xml:space="preserve">dès l’utilisation des CPU </w:t>
      </w:r>
      <w:r w:rsidR="00062B0F">
        <w:t>sur lors de la connexion au équipements</w:t>
      </w:r>
      <w:r w:rsidR="00316295">
        <w:t xml:space="preserve"> simultané</w:t>
      </w:r>
      <w:r w:rsidR="00062B0F">
        <w:t xml:space="preserve">. </w:t>
      </w:r>
      <w:r w:rsidR="00316295">
        <w:t xml:space="preserve">Lorsque l’on fait la somme du pourcentage de la valeur de chacun de </w:t>
      </w:r>
      <w:r w:rsidR="00502B25">
        <w:t>ces pics</w:t>
      </w:r>
      <w:r w:rsidR="00316295">
        <w:t>, on tombe bien sur le pourcentage 102%.</w:t>
      </w:r>
    </w:p>
    <w:p w14:paraId="48073092" w14:textId="04F5206A" w:rsidR="00093F3F" w:rsidRDefault="00611A45" w:rsidP="00611A45">
      <w:pPr>
        <w:pStyle w:val="Paragraphedeliste"/>
        <w:numPr>
          <w:ilvl w:val="0"/>
          <w:numId w:val="54"/>
        </w:numPr>
      </w:pPr>
      <w:r>
        <w:t>Sur tous les CPU avec la commande</w:t>
      </w:r>
      <w:r w:rsidR="004F0EBE">
        <w:t xml:space="preserve"> ‘</w:t>
      </w:r>
      <w:r w:rsidR="004F0EBE" w:rsidRPr="001E47DC">
        <w:rPr>
          <w:sz w:val="24"/>
          <w:szCs w:val="24"/>
        </w:rPr>
        <w:t>sar -P ALL 2 </w:t>
      </w:r>
      <w:r w:rsidR="004F0EBE">
        <w:rPr>
          <w:sz w:val="24"/>
          <w:szCs w:val="24"/>
        </w:rPr>
        <w:t>‘</w:t>
      </w:r>
      <w:r>
        <w:t xml:space="preserve"> :</w:t>
      </w:r>
    </w:p>
    <w:p w14:paraId="4EFB5CB8" w14:textId="65486D68" w:rsidR="00611A45" w:rsidRDefault="00611A45" w:rsidP="004F0EBE">
      <w:pPr>
        <w:jc w:val="center"/>
      </w:pPr>
      <w:r>
        <w:rPr>
          <w:noProof/>
          <w:lang w:eastAsia="fr-FR"/>
        </w:rPr>
        <w:drawing>
          <wp:inline distT="0" distB="0" distL="0" distR="0" wp14:anchorId="269A1523" wp14:editId="0CC83A45">
            <wp:extent cx="3413974" cy="2990850"/>
            <wp:effectExtent l="0" t="0" r="0" b="0"/>
            <wp:docPr id="1563376056" name="Image 156337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2170" t="12962" r="17294" b="8330"/>
                    <a:stretch/>
                  </pic:blipFill>
                  <pic:spPr bwMode="auto">
                    <a:xfrm>
                      <a:off x="0" y="0"/>
                      <a:ext cx="3428475" cy="3003554"/>
                    </a:xfrm>
                    <a:prstGeom prst="rect">
                      <a:avLst/>
                    </a:prstGeom>
                    <a:ln>
                      <a:noFill/>
                    </a:ln>
                    <a:extLst>
                      <a:ext uri="{53640926-AAD7-44D8-BBD7-CCE9431645EC}">
                        <a14:shadowObscured xmlns:a14="http://schemas.microsoft.com/office/drawing/2010/main"/>
                      </a:ext>
                    </a:extLst>
                  </pic:spPr>
                </pic:pic>
              </a:graphicData>
            </a:graphic>
          </wp:inline>
        </w:drawing>
      </w:r>
    </w:p>
    <w:p w14:paraId="486E6A83" w14:textId="5C996A14" w:rsidR="0097746E" w:rsidRDefault="004F0EBE" w:rsidP="00F07E4A">
      <w:r>
        <w:t xml:space="preserve">Ici, on peut visualiser la répartition de la charge entre CPU de manière très sensible sur les </w:t>
      </w:r>
      <w:r w:rsidR="0043483F">
        <w:t>douze</w:t>
      </w:r>
      <w:r>
        <w:t xml:space="preserve"> CPU disponibles sur le </w:t>
      </w:r>
      <w:proofErr w:type="spellStart"/>
      <w:r>
        <w:t>datacenter</w:t>
      </w:r>
      <w:proofErr w:type="spellEnd"/>
      <w:r w:rsidR="00465EE3">
        <w:t xml:space="preserve"> associé à mon serveur</w:t>
      </w:r>
      <w:r>
        <w:t xml:space="preserve">. </w:t>
      </w:r>
      <w:commentRangeStart w:id="242"/>
      <w:r w:rsidR="0043483F">
        <w:t>Cependant, je ne vais pas m’attarder là-dessus, puisqu’étant donné que le CPU sont le</w:t>
      </w:r>
      <w:r w:rsidR="00800BFF">
        <w:t>s</w:t>
      </w:r>
      <w:r w:rsidR="0043483F">
        <w:t xml:space="preserve"> </w:t>
      </w:r>
      <w:r w:rsidR="00800BFF">
        <w:t>‘</w:t>
      </w:r>
      <w:r w:rsidR="0043483F">
        <w:t xml:space="preserve">bête de course de la </w:t>
      </w:r>
      <w:proofErr w:type="spellStart"/>
      <w:r w:rsidR="0043483F">
        <w:t>tech</w:t>
      </w:r>
      <w:proofErr w:type="spellEnd"/>
      <w:r w:rsidR="00800BFF">
        <w:t>’</w:t>
      </w:r>
      <w:r w:rsidR="0043483F">
        <w:t xml:space="preserve">, </w:t>
      </w:r>
      <w:r w:rsidR="00800BFF">
        <w:t>l’</w:t>
      </w:r>
      <w:r w:rsidR="001B7C9F">
        <w:t>exécution</w:t>
      </w:r>
      <w:r w:rsidR="00800BFF">
        <w:t xml:space="preserve"> d’un toute petit script comme le miens n’a pour effet </w:t>
      </w:r>
      <w:r w:rsidR="007C01CC">
        <w:t xml:space="preserve">minime </w:t>
      </w:r>
      <w:r w:rsidR="001B7C9F">
        <w:t xml:space="preserve">sur </w:t>
      </w:r>
      <w:r w:rsidR="007C01CC">
        <w:t xml:space="preserve">ces </w:t>
      </w:r>
      <w:r w:rsidR="001B7C9F">
        <w:t xml:space="preserve">CPU, telle </w:t>
      </w:r>
      <w:r w:rsidR="00800BFF">
        <w:t xml:space="preserve">une </w:t>
      </w:r>
      <w:r w:rsidR="001B7C9F">
        <w:t>brise</w:t>
      </w:r>
      <w:r w:rsidR="00800BFF">
        <w:t xml:space="preserve"> légère </w:t>
      </w:r>
      <w:r w:rsidR="001B7C9F">
        <w:t>sur des rochers !</w:t>
      </w:r>
      <w:commentRangeEnd w:id="242"/>
      <w:r w:rsidR="00C22E7D">
        <w:rPr>
          <w:rStyle w:val="Marquedecommentaire"/>
        </w:rPr>
        <w:commentReference w:id="242"/>
      </w:r>
    </w:p>
    <w:p w14:paraId="050739DF" w14:textId="77777777" w:rsidR="00FD2026" w:rsidRPr="00754F62" w:rsidRDefault="00FD2026" w:rsidP="00F07E4A"/>
    <w:p w14:paraId="275CEA56" w14:textId="08856982" w:rsidR="24BEC89B" w:rsidRDefault="24BEC89B" w:rsidP="2A053FD8">
      <w:pPr>
        <w:pStyle w:val="Titre2"/>
      </w:pPr>
      <w:bookmarkStart w:id="243" w:name="_Toc136875602"/>
      <w:r>
        <w:t>c. La finalité</w:t>
      </w:r>
      <w:bookmarkEnd w:id="243"/>
    </w:p>
    <w:p w14:paraId="3D2AE211" w14:textId="77777777" w:rsidR="00FD2026" w:rsidRDefault="00FD2026" w:rsidP="2A053FD8"/>
    <w:p w14:paraId="5BCB251F" w14:textId="463DEF01" w:rsidR="2A053FD8" w:rsidRDefault="006F6859" w:rsidP="2A053FD8">
      <w:commentRangeStart w:id="244"/>
      <w:del w:id="245" w:author="BAUDIN Alize" w:date="2023-06-22T12:24:00Z">
        <w:r>
          <w:delText>Ouf !</w:delText>
        </w:r>
      </w:del>
      <w:commentRangeEnd w:id="244"/>
      <w:r w:rsidR="00EA3E4B">
        <w:commentReference w:id="244"/>
      </w:r>
      <w:del w:id="246" w:author="BAUDIN Alize" w:date="2023-06-22T12:24:00Z">
        <w:r>
          <w:delText xml:space="preserve"> </w:delText>
        </w:r>
      </w:del>
      <w:r>
        <w:t xml:space="preserve">Nous avons </w:t>
      </w:r>
      <w:ins w:id="247" w:author="BAUDIN Alize" w:date="2023-06-22T12:25:00Z">
        <w:r w:rsidR="1A27214D">
          <w:t xml:space="preserve">ainsi </w:t>
        </w:r>
      </w:ins>
      <w:r>
        <w:t xml:space="preserve">bien travaillé et </w:t>
      </w:r>
      <w:r w:rsidR="00FD2026">
        <w:t>nous avons pu récupérer les fruits de notre travail à la mi automne :</w:t>
      </w:r>
    </w:p>
    <w:p w14:paraId="00C38C6F" w14:textId="7DBC9DF2" w:rsidR="00FD2026" w:rsidRDefault="00011604" w:rsidP="2A053FD8">
      <w:r w:rsidRPr="00F37D9B">
        <w:rPr>
          <w:b/>
          <w:bCs/>
          <w:noProof/>
          <w:lang w:eastAsia="fr-FR"/>
        </w:rPr>
        <w:drawing>
          <wp:inline distT="0" distB="0" distL="0" distR="0" wp14:anchorId="48044FBD" wp14:editId="65346E20">
            <wp:extent cx="6464300" cy="298450"/>
            <wp:effectExtent l="0" t="0" r="0" b="6350"/>
            <wp:docPr id="1279161452" name="Image 127916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1300" r="2733" b="16552"/>
                    <a:stretch/>
                  </pic:blipFill>
                  <pic:spPr bwMode="auto">
                    <a:xfrm>
                      <a:off x="0" y="0"/>
                      <a:ext cx="6464300" cy="298450"/>
                    </a:xfrm>
                    <a:prstGeom prst="rect">
                      <a:avLst/>
                    </a:prstGeom>
                    <a:ln>
                      <a:noFill/>
                    </a:ln>
                    <a:extLst>
                      <a:ext uri="{53640926-AAD7-44D8-BBD7-CCE9431645EC}">
                        <a14:shadowObscured xmlns:a14="http://schemas.microsoft.com/office/drawing/2010/main"/>
                      </a:ext>
                    </a:extLst>
                  </pic:spPr>
                </pic:pic>
              </a:graphicData>
            </a:graphic>
          </wp:inline>
        </w:drawing>
      </w:r>
    </w:p>
    <w:p w14:paraId="50E3C22C" w14:textId="1154C36A" w:rsidR="00011604" w:rsidRDefault="00011604" w:rsidP="2A053FD8">
      <w:commentRangeStart w:id="248"/>
      <w:r>
        <w:t>Nous avons donc 4013 seconde</w:t>
      </w:r>
      <w:r w:rsidR="00127A23">
        <w:t>s</w:t>
      </w:r>
      <w:r>
        <w:t xml:space="preserve"> d’exécution totale du code, soit 1</w:t>
      </w:r>
      <w:r w:rsidR="00BC002F">
        <w:t xml:space="preserve">h 7min au totale, contre 7h </w:t>
      </w:r>
      <w:r w:rsidR="00D961B0">
        <w:t xml:space="preserve">environ </w:t>
      </w:r>
      <w:r w:rsidR="00BC002F">
        <w:t xml:space="preserve">d’exécution du premier code en une seule fois. </w:t>
      </w:r>
      <w:commentRangeEnd w:id="248"/>
      <w:r w:rsidR="00125BE2">
        <w:rPr>
          <w:rStyle w:val="Marquedecommentaire"/>
        </w:rPr>
        <w:commentReference w:id="248"/>
      </w:r>
    </w:p>
    <w:p w14:paraId="0F2F7232" w14:textId="77777777" w:rsidR="00391741" w:rsidRDefault="00391741" w:rsidP="2A053FD8"/>
    <w:p w14:paraId="5CB43912" w14:textId="77777777" w:rsidR="006B3099" w:rsidRDefault="2A9A2421" w:rsidP="006B3099">
      <w:pPr>
        <w:pStyle w:val="Titre1"/>
      </w:pPr>
      <w:bookmarkStart w:id="249" w:name="_VII._Présentation_personnelle"/>
      <w:bookmarkStart w:id="250" w:name="_Toc136875603"/>
      <w:bookmarkEnd w:id="249"/>
      <w:r>
        <w:t>VII. Présentation personnelle de la résolution du problème</w:t>
      </w:r>
      <w:bookmarkEnd w:id="250"/>
    </w:p>
    <w:p w14:paraId="6C17A168" w14:textId="72075620" w:rsidR="00F10634" w:rsidRPr="006B3099" w:rsidRDefault="006B3099" w:rsidP="00011A18">
      <w:pPr>
        <w:pStyle w:val="Titre2"/>
      </w:pPr>
      <w:bookmarkStart w:id="251" w:name="_Toc136875604"/>
      <w:r w:rsidRPr="006B3099">
        <w:t>a.</w:t>
      </w:r>
      <w:r>
        <w:t xml:space="preserve">   </w:t>
      </w:r>
      <w:r w:rsidR="00E14F38">
        <w:t>Première démarche sans les bibliothèques</w:t>
      </w:r>
      <w:r w:rsidR="000E0B2B">
        <w:t xml:space="preserve"> d’outils</w:t>
      </w:r>
      <w:r w:rsidR="00D9489C">
        <w:t xml:space="preserve"> interne</w:t>
      </w:r>
      <w:bookmarkEnd w:id="251"/>
    </w:p>
    <w:p w14:paraId="46C9AEF3" w14:textId="69DF8D63" w:rsidR="006B3099" w:rsidRDefault="006B3099" w:rsidP="00615CC6">
      <w:pPr>
        <w:pStyle w:val="Titre2"/>
      </w:pPr>
      <w:bookmarkStart w:id="252" w:name="_b.___1"/>
      <w:bookmarkStart w:id="253" w:name="_Toc136875605"/>
      <w:bookmarkEnd w:id="252"/>
      <w:r w:rsidRPr="006B3099">
        <w:t>b.</w:t>
      </w:r>
      <w:r>
        <w:t xml:space="preserve">   </w:t>
      </w:r>
      <w:r w:rsidR="00E14F38">
        <w:t>Deuxième démarche avec les bibliothèques</w:t>
      </w:r>
      <w:bookmarkEnd w:id="253"/>
    </w:p>
    <w:p w14:paraId="7260290F" w14:textId="15454E49" w:rsidR="2A9A2421" w:rsidRDefault="2A9A2421" w:rsidP="2A053FD8">
      <w:pPr>
        <w:pStyle w:val="Titre1"/>
      </w:pPr>
      <w:bookmarkStart w:id="254" w:name="_VIII._Personnalisation_de"/>
      <w:bookmarkStart w:id="255" w:name="_Toc136875606"/>
      <w:bookmarkEnd w:id="254"/>
      <w:r>
        <w:t>VIII. Personnalisation de l’approche</w:t>
      </w:r>
      <w:bookmarkEnd w:id="255"/>
    </w:p>
    <w:p w14:paraId="41949EF9" w14:textId="184B6211" w:rsidR="2A9A2421" w:rsidRDefault="2A9A2421" w:rsidP="2A053FD8">
      <w:pPr>
        <w:pStyle w:val="Titre1"/>
      </w:pPr>
      <w:bookmarkStart w:id="256" w:name="_Toc136875607"/>
      <w:r>
        <w:t>IX. Condition d’application : exécution et application sur d’autre scripte</w:t>
      </w:r>
      <w:bookmarkEnd w:id="256"/>
    </w:p>
    <w:p w14:paraId="04EFFCA9" w14:textId="77777777" w:rsidR="006A2C03" w:rsidRPr="00A85AB5" w:rsidRDefault="006A2C03" w:rsidP="00861D4F"/>
    <w:p w14:paraId="13E26140" w14:textId="0F1BD295" w:rsidR="2A9A2421" w:rsidRDefault="2A9A2421" w:rsidP="2A053FD8">
      <w:pPr>
        <w:pStyle w:val="Titre1"/>
      </w:pPr>
      <w:bookmarkStart w:id="257" w:name="_Toc136875608"/>
      <w:r>
        <w:t>X. Apports et limites des solutions proposées</w:t>
      </w:r>
      <w:bookmarkEnd w:id="257"/>
    </w:p>
    <w:p w14:paraId="2DA6F4DE" w14:textId="77777777" w:rsidR="00607ACD" w:rsidRPr="00607ACD" w:rsidRDefault="00607ACD" w:rsidP="00607ACD"/>
    <w:p w14:paraId="7606C137" w14:textId="45CF825F" w:rsidR="7C941499" w:rsidRDefault="7C941499" w:rsidP="2A053FD8">
      <w:pPr>
        <w:pStyle w:val="Titre1"/>
      </w:pPr>
      <w:bookmarkStart w:id="258" w:name="_Toc136875609"/>
      <w:r>
        <w:t>XI. Conclusion</w:t>
      </w:r>
      <w:bookmarkEnd w:id="258"/>
    </w:p>
    <w:p w14:paraId="734E29DC" w14:textId="19563ECF" w:rsidR="671779E5" w:rsidRDefault="671779E5" w:rsidP="2A053FD8">
      <w:pPr>
        <w:pStyle w:val="Titre1"/>
      </w:pPr>
      <w:bookmarkStart w:id="259" w:name="_Toc136875610"/>
      <w:r>
        <w:t>Bibliographie</w:t>
      </w:r>
      <w:bookmarkEnd w:id="259"/>
    </w:p>
    <w:p w14:paraId="70BAED57" w14:textId="77777777" w:rsidR="00196CAF" w:rsidRDefault="00196CAF" w:rsidP="00196CAF"/>
    <w:p w14:paraId="60DF6CA1" w14:textId="77777777" w:rsidR="00196CAF" w:rsidRDefault="00196CAF" w:rsidP="00196CAF">
      <w:pPr>
        <w:pStyle w:val="Paragraphedeliste"/>
        <w:numPr>
          <w:ilvl w:val="0"/>
          <w:numId w:val="4"/>
        </w:numPr>
        <w:rPr>
          <w:rFonts w:ascii="Calibri" w:eastAsia="Calibri" w:hAnsi="Calibri" w:cs="Calibri"/>
        </w:rPr>
      </w:pPr>
      <w:commentRangeStart w:id="260"/>
      <w:r w:rsidRPr="275713A1">
        <w:rPr>
          <w:rFonts w:ascii="Calibri" w:eastAsia="Calibri" w:hAnsi="Calibri" w:cs="Calibri"/>
        </w:rPr>
        <w:t>“Théorie mathématiques de la communication” par Claude Shannon</w:t>
      </w:r>
      <w:commentRangeEnd w:id="260"/>
      <w:r w:rsidR="00B4682E">
        <w:rPr>
          <w:rStyle w:val="Marquedecommentaire"/>
        </w:rPr>
        <w:commentReference w:id="260"/>
      </w:r>
      <w:r w:rsidRPr="275713A1">
        <w:rPr>
          <w:rFonts w:ascii="Calibri" w:eastAsia="Calibri" w:hAnsi="Calibri" w:cs="Calibri"/>
        </w:rPr>
        <w:t>. Cet article pose les bases sur l’échange d’information entre machine. Nous détaillerons succinctement son travail dans l’annexe.</w:t>
      </w:r>
    </w:p>
    <w:p w14:paraId="765746CF" w14:textId="77777777" w:rsidR="00196CAF" w:rsidRDefault="00196CAF" w:rsidP="00196CAF">
      <w:pPr>
        <w:pStyle w:val="Paragraphedeliste"/>
        <w:numPr>
          <w:ilvl w:val="0"/>
          <w:numId w:val="4"/>
        </w:numPr>
        <w:rPr>
          <w:rFonts w:ascii="Calibri" w:eastAsia="Calibri" w:hAnsi="Calibri" w:cs="Calibri"/>
        </w:rPr>
      </w:pPr>
      <w:r w:rsidRPr="275713A1">
        <w:rPr>
          <w:rFonts w:ascii="Calibri" w:eastAsia="Calibri" w:hAnsi="Calibri" w:cs="Calibri"/>
        </w:rPr>
        <w:t xml:space="preserve">“Influence d’une architecture de type maître-esclave dans les problématiques de sécurité Internet des objets”, par Philippe </w:t>
      </w:r>
      <w:proofErr w:type="spellStart"/>
      <w:r w:rsidRPr="275713A1">
        <w:rPr>
          <w:rFonts w:ascii="Calibri" w:eastAsia="Calibri" w:hAnsi="Calibri" w:cs="Calibri"/>
        </w:rPr>
        <w:t>Pittoli</w:t>
      </w:r>
      <w:proofErr w:type="spellEnd"/>
      <w:r w:rsidRPr="275713A1">
        <w:rPr>
          <w:rFonts w:ascii="Calibri" w:eastAsia="Calibri" w:hAnsi="Calibri" w:cs="Calibri"/>
        </w:rPr>
        <w:t xml:space="preserve">. Cette thèse publiée sur le site </w:t>
      </w:r>
      <w:hyperlink r:id="rId126">
        <w:r w:rsidRPr="275713A1">
          <w:rPr>
            <w:rStyle w:val="Lienhypertexte"/>
            <w:rFonts w:ascii="Calibri" w:eastAsia="Calibri" w:hAnsi="Calibri" w:cs="Calibri"/>
          </w:rPr>
          <w:t>Hal open science</w:t>
        </w:r>
      </w:hyperlink>
      <w:r w:rsidRPr="275713A1">
        <w:rPr>
          <w:rFonts w:ascii="Calibri" w:eastAsia="Calibri" w:hAnsi="Calibri" w:cs="Calibri"/>
        </w:rPr>
        <w:t xml:space="preserve"> et soutenu par l’université de Strasbourg, est ma première pierre de touche pour comprendre l’inclusion du pattern “maître-esclave”, que nous appelons depuis 2021 pattern “boss-</w:t>
      </w:r>
      <w:proofErr w:type="spellStart"/>
      <w:r w:rsidRPr="275713A1">
        <w:rPr>
          <w:rFonts w:ascii="Calibri" w:eastAsia="Calibri" w:hAnsi="Calibri" w:cs="Calibri"/>
        </w:rPr>
        <w:t>worker</w:t>
      </w:r>
      <w:proofErr w:type="spellEnd"/>
      <w:r w:rsidRPr="275713A1">
        <w:rPr>
          <w:rFonts w:ascii="Calibri" w:eastAsia="Calibri" w:hAnsi="Calibri" w:cs="Calibri"/>
        </w:rPr>
        <w:t xml:space="preserve">”, dans la sécurité internet des objets. Cela introduit entre-autre la notion de réseau dans ce type de pattern. </w:t>
      </w:r>
    </w:p>
    <w:p w14:paraId="0D4469BD" w14:textId="77777777" w:rsidR="00196CAF" w:rsidRDefault="00196CAF" w:rsidP="00196CAF">
      <w:pPr>
        <w:pStyle w:val="Paragraphedeliste"/>
        <w:numPr>
          <w:ilvl w:val="0"/>
          <w:numId w:val="4"/>
        </w:numPr>
        <w:rPr>
          <w:rFonts w:ascii="Calibri" w:eastAsia="Calibri" w:hAnsi="Calibri" w:cs="Calibri"/>
        </w:rPr>
      </w:pPr>
      <w:r w:rsidRPr="275713A1">
        <w:rPr>
          <w:rFonts w:ascii="Calibri" w:eastAsia="Calibri" w:hAnsi="Calibri" w:cs="Calibri"/>
        </w:rPr>
        <w:t xml:space="preserve"> </w:t>
      </w:r>
      <w:hyperlink r:id="rId127">
        <w:r w:rsidRPr="275713A1">
          <w:rPr>
            <w:rStyle w:val="Lienhypertexte"/>
            <w:rFonts w:ascii="Calibri" w:eastAsia="Calibri" w:hAnsi="Calibri" w:cs="Calibri"/>
          </w:rPr>
          <w:t>CPAN.org</w:t>
        </w:r>
      </w:hyperlink>
      <w:r w:rsidRPr="275713A1">
        <w:rPr>
          <w:rFonts w:ascii="Calibri" w:eastAsia="Calibri" w:hAnsi="Calibri" w:cs="Calibri"/>
        </w:rPr>
        <w:t xml:space="preserve"> - “</w:t>
      </w:r>
      <w:proofErr w:type="spellStart"/>
      <w:r w:rsidRPr="275713A1">
        <w:t>Comprehensive</w:t>
      </w:r>
      <w:proofErr w:type="spellEnd"/>
      <w:r w:rsidRPr="275713A1">
        <w:t xml:space="preserve"> Perl Archive Network” :</w:t>
      </w:r>
      <w:r w:rsidRPr="275713A1">
        <w:rPr>
          <w:rFonts w:ascii="Calibri" w:eastAsia="Calibri" w:hAnsi="Calibri" w:cs="Calibri"/>
        </w:rPr>
        <w:t xml:space="preserve"> Ce site internet est un guide incontournable pour apprendre à maîtriser les bibliothèques en Perl. Il est régulièrement mis à jour et est entretenue par toute la communauté de programmeurs ou développer qui perpétuent l’utilisation du langage Perl. </w:t>
      </w:r>
    </w:p>
    <w:p w14:paraId="149938ED" w14:textId="77777777" w:rsidR="00196CAF" w:rsidRDefault="00196CAF" w:rsidP="00196CAF">
      <w:pPr>
        <w:pStyle w:val="Paragraphedeliste"/>
        <w:numPr>
          <w:ilvl w:val="0"/>
          <w:numId w:val="4"/>
        </w:numPr>
        <w:rPr>
          <w:rFonts w:ascii="Calibri" w:eastAsia="Calibri" w:hAnsi="Calibri" w:cs="Calibri"/>
        </w:rPr>
      </w:pPr>
      <w:r w:rsidRPr="275713A1">
        <w:rPr>
          <w:rFonts w:ascii="Calibri" w:eastAsia="Calibri" w:hAnsi="Calibri" w:cs="Calibri"/>
        </w:rPr>
        <w:t xml:space="preserve">La plupart des livres d’introduction pour le langage Perl, comme le </w:t>
      </w:r>
      <w:proofErr w:type="spellStart"/>
      <w:r w:rsidRPr="275713A1">
        <w:rPr>
          <w:rFonts w:ascii="Calibri" w:eastAsia="Calibri" w:hAnsi="Calibri" w:cs="Calibri"/>
        </w:rPr>
        <w:t>gide</w:t>
      </w:r>
      <w:proofErr w:type="spellEnd"/>
      <w:r w:rsidRPr="275713A1">
        <w:rPr>
          <w:rFonts w:ascii="Calibri" w:eastAsia="Calibri" w:hAnsi="Calibri" w:cs="Calibri"/>
        </w:rPr>
        <w:t xml:space="preserve"> perl qui est le tutoriel des bibliothèques les plus utilisées dans CPAN.org, les </w:t>
      </w:r>
      <w:hyperlink r:id="rId128">
        <w:r w:rsidRPr="275713A1">
          <w:rPr>
            <w:rStyle w:val="Lienhypertexte"/>
            <w:rFonts w:ascii="Calibri" w:eastAsia="Calibri" w:hAnsi="Calibri" w:cs="Calibri"/>
          </w:rPr>
          <w:t>sites internet</w:t>
        </w:r>
      </w:hyperlink>
      <w:r w:rsidRPr="275713A1">
        <w:rPr>
          <w:rFonts w:ascii="Calibri" w:eastAsia="Calibri" w:hAnsi="Calibri" w:cs="Calibri"/>
        </w:rPr>
        <w:t xml:space="preserve"> a formation condensée, le </w:t>
      </w:r>
      <w:hyperlink r:id="rId129">
        <w:proofErr w:type="spellStart"/>
        <w:r w:rsidRPr="275713A1">
          <w:rPr>
            <w:rStyle w:val="Lienhypertexte"/>
            <w:rFonts w:ascii="Calibri" w:eastAsia="Calibri" w:hAnsi="Calibri" w:cs="Calibri"/>
          </w:rPr>
          <w:t>wikibook</w:t>
        </w:r>
        <w:proofErr w:type="spellEnd"/>
      </w:hyperlink>
      <w:r w:rsidRPr="275713A1">
        <w:rPr>
          <w:rFonts w:ascii="Calibri" w:eastAsia="Calibri" w:hAnsi="Calibri" w:cs="Calibri"/>
        </w:rPr>
        <w:t xml:space="preserve"> qui permet de donner des exemples simples sur les fonctions de base et toutes leurs fonctionnalités associées.</w:t>
      </w:r>
    </w:p>
    <w:p w14:paraId="55299797" w14:textId="77777777" w:rsidR="00196CAF" w:rsidRDefault="00196CAF" w:rsidP="00196CAF">
      <w:pPr>
        <w:pStyle w:val="Paragraphedeliste"/>
        <w:numPr>
          <w:ilvl w:val="0"/>
          <w:numId w:val="4"/>
        </w:numPr>
        <w:rPr>
          <w:rFonts w:ascii="Calibri" w:eastAsia="Calibri" w:hAnsi="Calibri" w:cs="Calibri"/>
        </w:rPr>
      </w:pPr>
      <w:r w:rsidRPr="275713A1">
        <w:rPr>
          <w:rFonts w:ascii="Calibri" w:eastAsia="Calibri" w:hAnsi="Calibri" w:cs="Calibri"/>
        </w:rPr>
        <w:t>"</w:t>
      </w:r>
      <w:proofErr w:type="spellStart"/>
      <w:r w:rsidRPr="275713A1">
        <w:rPr>
          <w:rFonts w:ascii="Calibri" w:eastAsia="Calibri" w:hAnsi="Calibri" w:cs="Calibri"/>
        </w:rPr>
        <w:t>Uptime</w:t>
      </w:r>
      <w:proofErr w:type="spellEnd"/>
      <w:r w:rsidRPr="275713A1">
        <w:rPr>
          <w:rFonts w:ascii="Calibri" w:eastAsia="Calibri" w:hAnsi="Calibri" w:cs="Calibri"/>
        </w:rPr>
        <w:t xml:space="preserve">: </w:t>
      </w:r>
      <w:proofErr w:type="spellStart"/>
      <w:r w:rsidRPr="275713A1">
        <w:rPr>
          <w:rFonts w:ascii="Calibri" w:eastAsia="Calibri" w:hAnsi="Calibri" w:cs="Calibri"/>
        </w:rPr>
        <w:t>Strategies</w:t>
      </w:r>
      <w:proofErr w:type="spellEnd"/>
      <w:r w:rsidRPr="275713A1">
        <w:rPr>
          <w:rFonts w:ascii="Calibri" w:eastAsia="Calibri" w:hAnsi="Calibri" w:cs="Calibri"/>
        </w:rPr>
        <w:t xml:space="preserve"> for Excellence in Maintenance Management" par John D. Campbell et James V. Reyes-</w:t>
      </w:r>
      <w:proofErr w:type="spellStart"/>
      <w:r w:rsidRPr="275713A1">
        <w:rPr>
          <w:rFonts w:ascii="Calibri" w:eastAsia="Calibri" w:hAnsi="Calibri" w:cs="Calibri"/>
        </w:rPr>
        <w:t>Picknell</w:t>
      </w:r>
      <w:proofErr w:type="spellEnd"/>
      <w:r w:rsidRPr="275713A1">
        <w:rPr>
          <w:rFonts w:ascii="Calibri" w:eastAsia="Calibri" w:hAnsi="Calibri" w:cs="Calibri"/>
        </w:rPr>
        <w:t>. Donne des stratégies pratiques pour améliorer la maintenance et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des machines industrielles. Ce livre m’a permis d’introduire la notion d’</w:t>
      </w:r>
      <w:proofErr w:type="spellStart"/>
      <w:r w:rsidRPr="275713A1">
        <w:rPr>
          <w:rFonts w:ascii="Calibri" w:eastAsia="Calibri" w:hAnsi="Calibri" w:cs="Calibri"/>
        </w:rPr>
        <w:t>uptime</w:t>
      </w:r>
      <w:proofErr w:type="spellEnd"/>
      <w:r w:rsidRPr="275713A1">
        <w:rPr>
          <w:rFonts w:ascii="Calibri" w:eastAsia="Calibri" w:hAnsi="Calibri" w:cs="Calibri"/>
        </w:rPr>
        <w:t>.</w:t>
      </w:r>
    </w:p>
    <w:p w14:paraId="37A95E3D" w14:textId="77777777" w:rsidR="00196CAF" w:rsidRDefault="00196CAF" w:rsidP="00196CAF">
      <w:pPr>
        <w:pStyle w:val="Paragraphedeliste"/>
        <w:numPr>
          <w:ilvl w:val="0"/>
          <w:numId w:val="4"/>
        </w:numPr>
      </w:pPr>
      <w:r>
        <w:t>“</w:t>
      </w:r>
      <w:proofErr w:type="spellStart"/>
      <w:r>
        <w:t>Parallel</w:t>
      </w:r>
      <w:proofErr w:type="spellEnd"/>
      <w:r>
        <w:t xml:space="preserve"> </w:t>
      </w:r>
      <w:proofErr w:type="spellStart"/>
      <w:r>
        <w:t>programming</w:t>
      </w:r>
      <w:proofErr w:type="spellEnd"/>
      <w:r>
        <w:t xml:space="preserve">, technique and application </w:t>
      </w:r>
      <w:proofErr w:type="spellStart"/>
      <w:r>
        <w:t>using</w:t>
      </w:r>
      <w:proofErr w:type="spellEnd"/>
      <w:r>
        <w:t xml:space="preserve"> </w:t>
      </w:r>
      <w:proofErr w:type="spellStart"/>
      <w:r>
        <w:t>networked</w:t>
      </w:r>
      <w:proofErr w:type="spellEnd"/>
      <w:r>
        <w:t xml:space="preserve"> </w:t>
      </w:r>
      <w:proofErr w:type="spellStart"/>
      <w:r>
        <w:t>workstation</w:t>
      </w:r>
      <w:proofErr w:type="spellEnd"/>
      <w:r>
        <w:t xml:space="preserve"> and </w:t>
      </w:r>
      <w:proofErr w:type="spellStart"/>
      <w:r>
        <w:t>parallel</w:t>
      </w:r>
      <w:proofErr w:type="spellEnd"/>
      <w:r>
        <w:t xml:space="preserve"> computer”, par Barry Wilkinson et Mickael Allen, qui est un livre qui me permet de relever les informations liées à la programmation parallèle ainsi que de faire correspondre le pattern “boss-</w:t>
      </w:r>
      <w:proofErr w:type="spellStart"/>
      <w:r>
        <w:t>worker</w:t>
      </w:r>
      <w:proofErr w:type="spellEnd"/>
      <w:r>
        <w:t>” aux techniques et méthodes de la programmation parallèle.</w:t>
      </w:r>
    </w:p>
    <w:p w14:paraId="2886076F" w14:textId="77777777" w:rsidR="00196CAF" w:rsidRPr="00196CAF" w:rsidRDefault="00196CAF" w:rsidP="00196CAF"/>
    <w:p w14:paraId="6CB0E0B0" w14:textId="6B207405" w:rsidR="7C941499" w:rsidRDefault="7C941499" w:rsidP="2A053FD8">
      <w:pPr>
        <w:pStyle w:val="Titre1"/>
      </w:pPr>
      <w:bookmarkStart w:id="261" w:name="_Toc136875611"/>
      <w:r>
        <w:lastRenderedPageBreak/>
        <w:t>Annexe</w:t>
      </w:r>
      <w:bookmarkEnd w:id="261"/>
    </w:p>
    <w:p w14:paraId="2A18027F" w14:textId="77777777" w:rsidR="00C73C7B" w:rsidRDefault="00C73C7B" w:rsidP="00C73C7B">
      <w:pPr>
        <w:pStyle w:val="Titre2"/>
        <w:numPr>
          <w:ilvl w:val="0"/>
          <w:numId w:val="35"/>
        </w:numPr>
      </w:pPr>
      <w:bookmarkStart w:id="262" w:name="_Théorie_mathématique_de"/>
      <w:bookmarkStart w:id="263" w:name="_Toc1863009134"/>
      <w:bookmarkStart w:id="264" w:name="_Toc136875612"/>
      <w:bookmarkEnd w:id="262"/>
      <w:r>
        <w:t>Théorie mathématique de la communication</w:t>
      </w:r>
      <w:bookmarkEnd w:id="263"/>
      <w:bookmarkEnd w:id="264"/>
    </w:p>
    <w:p w14:paraId="762496E1" w14:textId="77777777" w:rsidR="00C73C7B" w:rsidRDefault="00C73C7B" w:rsidP="00C73C7B">
      <w:r>
        <w:t xml:space="preserve">Nous allons présenter succinctement l’œuvre de Claude SHANNON, écris en 1940, qui fit une avancée significative dans le domaine d’informatiques notamment, tel que la fibre optique, la cryptographie, ou encore comme pour le sujet de ce mémoire, dans le réseau de communication et de compression de donnée. </w:t>
      </w:r>
    </w:p>
    <w:p w14:paraId="74BD2049" w14:textId="77777777" w:rsidR="00C73C7B" w:rsidRDefault="00C73C7B" w:rsidP="00C73C7B">
      <w:r>
        <w:t>Voici donc le premier schéma que Claude Shannon présente comme introduction pour expliquer simplement sa théorie :</w:t>
      </w:r>
    </w:p>
    <w:p w14:paraId="168C75C0" w14:textId="77777777" w:rsidR="00C73C7B" w:rsidRDefault="00C73C7B" w:rsidP="00C73C7B">
      <w:pPr>
        <w:jc w:val="center"/>
      </w:pPr>
      <w:r>
        <w:rPr>
          <w:noProof/>
          <w:lang w:eastAsia="fr-FR"/>
        </w:rPr>
        <w:drawing>
          <wp:inline distT="0" distB="0" distL="0" distR="0" wp14:anchorId="314AE047" wp14:editId="208ADAF0">
            <wp:extent cx="4572000" cy="1724025"/>
            <wp:effectExtent l="0" t="0" r="0" b="0"/>
            <wp:docPr id="1123229093" name="Image 112322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258E0983" w14:textId="77777777" w:rsidR="00C73C7B" w:rsidRPr="007C2A08" w:rsidRDefault="00C73C7B" w:rsidP="00C73C7B">
      <w:pPr>
        <w:jc w:val="center"/>
        <w:rPr>
          <w:i/>
          <w:iCs/>
          <w:u w:val="single"/>
          <w:lang w:val="en-US"/>
        </w:rPr>
      </w:pPr>
      <w:r w:rsidRPr="007C2A08">
        <w:rPr>
          <w:lang w:val="en-US"/>
        </w:rPr>
        <w:t xml:space="preserve">Figure A.1. </w:t>
      </w:r>
      <w:r w:rsidRPr="007C2A08">
        <w:rPr>
          <w:i/>
          <w:iCs/>
          <w:u w:val="single"/>
          <w:lang w:val="en-US"/>
        </w:rPr>
        <w:t>Communication problem at level A</w:t>
      </w:r>
    </w:p>
    <w:p w14:paraId="550FBA5C" w14:textId="77777777" w:rsidR="00C73C7B" w:rsidRDefault="00C73C7B" w:rsidP="00C73C7B">
      <w:pPr>
        <w:rPr>
          <w:rFonts w:ascii="Calibri" w:eastAsia="Calibri" w:hAnsi="Calibri" w:cs="Calibri"/>
        </w:rPr>
      </w:pPr>
      <w:r w:rsidRPr="38DD2D8E">
        <w:rPr>
          <w:rFonts w:ascii="Calibri" w:eastAsia="Calibri" w:hAnsi="Calibri" w:cs="Calibri"/>
        </w:rPr>
        <w:t>L’extrait suivant présente les définitions initiales que donne Shannon pour expliciter son schéma :</w:t>
      </w:r>
    </w:p>
    <w:p w14:paraId="576D381B" w14:textId="77777777" w:rsidR="00C73C7B" w:rsidRDefault="00C73C7B" w:rsidP="00C73C7B">
      <w:pPr>
        <w:jc w:val="center"/>
      </w:pPr>
      <w:r>
        <w:rPr>
          <w:noProof/>
          <w:lang w:eastAsia="fr-FR"/>
        </w:rPr>
        <w:drawing>
          <wp:inline distT="0" distB="0" distL="0" distR="0" wp14:anchorId="09FDE62F" wp14:editId="6C744701">
            <wp:extent cx="4572000" cy="1447800"/>
            <wp:effectExtent l="0" t="0" r="0" b="0"/>
            <wp:docPr id="1157847650" name="Image 11578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140E581A" w14:textId="77777777" w:rsidR="00C73C7B" w:rsidRDefault="00C73C7B" w:rsidP="00C73C7B">
      <w:pPr>
        <w:jc w:val="center"/>
      </w:pPr>
      <w:r>
        <w:rPr>
          <w:noProof/>
          <w:lang w:eastAsia="fr-FR"/>
        </w:rPr>
        <w:drawing>
          <wp:inline distT="0" distB="0" distL="0" distR="0" wp14:anchorId="43D4D877" wp14:editId="578124AC">
            <wp:extent cx="4572000" cy="2847975"/>
            <wp:effectExtent l="0" t="0" r="0" b="0"/>
            <wp:docPr id="64765375" name="Image 6476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05568D54" w14:textId="77777777" w:rsidR="00C73C7B" w:rsidRDefault="00C73C7B" w:rsidP="00C73C7B">
      <w:pPr>
        <w:jc w:val="center"/>
        <w:rPr>
          <w:sz w:val="18"/>
          <w:szCs w:val="18"/>
        </w:rPr>
      </w:pPr>
      <w:r w:rsidRPr="275713A1">
        <w:rPr>
          <w:sz w:val="18"/>
          <w:szCs w:val="18"/>
        </w:rPr>
        <w:t>Figure A.2 -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 page 11 et12</w:t>
      </w:r>
    </w:p>
    <w:p w14:paraId="6478859D" w14:textId="77777777" w:rsidR="00C73C7B" w:rsidRDefault="00C73C7B" w:rsidP="00C73C7B">
      <w:r w:rsidRPr="38DD2D8E">
        <w:rPr>
          <w:rFonts w:ascii="Calibri" w:eastAsia="Calibri" w:hAnsi="Calibri" w:cs="Calibri"/>
        </w:rPr>
        <w:lastRenderedPageBreak/>
        <w:t xml:space="preserve">La source d'information est le point de départ de la communication, c'est-à-dire l'endroit où l'information est créée (ici surligné en jaune) </w:t>
      </w:r>
    </w:p>
    <w:p w14:paraId="7EAAB76A" w14:textId="77777777" w:rsidR="00C73C7B" w:rsidRDefault="00C73C7B" w:rsidP="00C73C7B">
      <w:r w:rsidRPr="38DD2D8E">
        <w:rPr>
          <w:rFonts w:ascii="Calibri" w:eastAsia="Calibri" w:hAnsi="Calibri" w:cs="Calibri"/>
        </w:rPr>
        <w:t>Le canal de transmission (“</w:t>
      </w:r>
      <w:proofErr w:type="spellStart"/>
      <w:r w:rsidRPr="38DD2D8E">
        <w:rPr>
          <w:rFonts w:ascii="Calibri" w:eastAsia="Calibri" w:hAnsi="Calibri" w:cs="Calibri"/>
        </w:rPr>
        <w:t>transmitter</w:t>
      </w:r>
      <w:proofErr w:type="spellEnd"/>
      <w:r w:rsidRPr="38DD2D8E">
        <w:rPr>
          <w:rFonts w:ascii="Calibri" w:eastAsia="Calibri" w:hAnsi="Calibri" w:cs="Calibri"/>
        </w:rPr>
        <w:t>”, ici surligné en vert) est le moyen par lequel l'information est transmise, tel que les câbles de fibre optique, les ondes radio ou les signaux numériques. La destination est l'endroit où l'information doit arriver, c'est-à-dire où elle doit être reçue et interprétée.</w:t>
      </w:r>
    </w:p>
    <w:p w14:paraId="764B6679" w14:textId="77777777" w:rsidR="00C73C7B" w:rsidRDefault="00C73C7B" w:rsidP="00C73C7B">
      <w:pPr>
        <w:rPr>
          <w:rFonts w:ascii="Calibri" w:eastAsia="Calibri" w:hAnsi="Calibri" w:cs="Calibri"/>
        </w:rPr>
      </w:pPr>
      <w:r w:rsidRPr="275713A1">
        <w:rPr>
          <w:rFonts w:ascii="Calibri" w:eastAsia="Calibri" w:hAnsi="Calibri" w:cs="Calibri"/>
        </w:rPr>
        <w:t xml:space="preserve">La destination (surlignée en cyan) est l'endroit où l'information doit arriver, c'est-à-dire où elle doit être reçue et déjà interprétée par le récepteur (surligné en rose ici). Dans cette introduction Shannon ne pose pas spécifiquement une définition de la destination, mais utilise l’image par la conversation entre deux personnes : “mon cerveau est la source d’information, et vous être la destination”. Ainsi la destination n’est pas vu comme un réceptacle, qui reçoit le message, l’interprète et l’enregistre, mais est vu comme un but. </w:t>
      </w:r>
    </w:p>
    <w:p w14:paraId="45A731A8" w14:textId="77777777" w:rsidR="00C73C7B" w:rsidRDefault="00C73C7B" w:rsidP="00C73C7B">
      <w:pPr>
        <w:rPr>
          <w:rFonts w:ascii="Calibri" w:eastAsia="Calibri" w:hAnsi="Calibri" w:cs="Calibri"/>
        </w:rPr>
      </w:pPr>
      <w:r w:rsidRPr="275713A1">
        <w:rPr>
          <w:rFonts w:ascii="Calibri" w:eastAsia="Calibri" w:hAnsi="Calibri" w:cs="Calibri"/>
        </w:rPr>
        <w:t xml:space="preserve">Dans l’application d’un data center, ce schéma peut être interprété au travers de la fonctionnalité entre les </w:t>
      </w:r>
      <w:proofErr w:type="spellStart"/>
      <w:r w:rsidRPr="275713A1">
        <w:rPr>
          <w:rFonts w:ascii="Calibri" w:eastAsia="Calibri" w:hAnsi="Calibri" w:cs="Calibri"/>
        </w:rPr>
        <w:t>switchs</w:t>
      </w:r>
      <w:proofErr w:type="spellEnd"/>
      <w:r w:rsidRPr="275713A1">
        <w:rPr>
          <w:rFonts w:ascii="Calibri" w:eastAsia="Calibri" w:hAnsi="Calibri" w:cs="Calibri"/>
        </w:rPr>
        <w:t xml:space="preserve"> et les routeurs.</w:t>
      </w:r>
    </w:p>
    <w:p w14:paraId="3A28E40E" w14:textId="77777777" w:rsidR="00C73C7B" w:rsidRDefault="00C73C7B" w:rsidP="00C73C7B">
      <w:pPr>
        <w:rPr>
          <w:rFonts w:ascii="Calibri" w:eastAsia="Calibri" w:hAnsi="Calibri" w:cs="Calibri"/>
        </w:rPr>
      </w:pPr>
      <w:r w:rsidRPr="275713A1">
        <w:rPr>
          <w:rFonts w:ascii="Calibri" w:eastAsia="Calibri" w:hAnsi="Calibri" w:cs="Calibri"/>
        </w:rPr>
        <w:t xml:space="preserve">La fonctionnalité d'un switch est de fournir une connectivité réseau à haute performance et une gestion efficace des données. Ici en l’occurrence c’est le rapport entre “information source” et la “destination” du schéma de la figure A.1 prenant en compte les fonctionnalités principales suivantes : </w:t>
      </w:r>
    </w:p>
    <w:p w14:paraId="4DC1C7C0" w14:textId="77777777" w:rsidR="00C73C7B" w:rsidRDefault="00C73C7B" w:rsidP="00C73C7B">
      <w:pPr>
        <w:pStyle w:val="Paragraphedeliste"/>
        <w:numPr>
          <w:ilvl w:val="0"/>
          <w:numId w:val="33"/>
        </w:numPr>
        <w:rPr>
          <w:rFonts w:ascii="Calibri" w:eastAsia="Calibri" w:hAnsi="Calibri" w:cs="Calibri"/>
        </w:rPr>
      </w:pPr>
      <w:r w:rsidRPr="275713A1">
        <w:rPr>
          <w:rFonts w:ascii="Calibri" w:eastAsia="Calibri" w:hAnsi="Calibri" w:cs="Calibri"/>
        </w:rPr>
        <w:t xml:space="preserve"> </w:t>
      </w:r>
      <w:r w:rsidRPr="275713A1">
        <w:rPr>
          <w:rFonts w:ascii="Calibri" w:eastAsia="Calibri" w:hAnsi="Calibri" w:cs="Calibri"/>
          <w:u w:val="single"/>
        </w:rPr>
        <w:t>Transformation par paquets</w:t>
      </w:r>
      <w:r w:rsidRPr="275713A1">
        <w:rPr>
          <w:rFonts w:ascii="Calibri" w:eastAsia="Calibri" w:hAnsi="Calibri" w:cs="Calibri"/>
        </w:rPr>
        <w:t xml:space="preserve"> : cela permet de transférer des paquets de données entre différents appareils connectés au réseau. Il examine l'en-tête de chaque paquet et l'achemine vers la destination appropriée en fonction de l'adresse </w:t>
      </w:r>
      <w:hyperlink r:id="rId133">
        <w:proofErr w:type="spellStart"/>
        <w:r w:rsidRPr="275713A1">
          <w:rPr>
            <w:rStyle w:val="Lienhypertexte"/>
            <w:rFonts w:ascii="Calibri" w:eastAsia="Calibri" w:hAnsi="Calibri" w:cs="Calibri"/>
          </w:rPr>
          <w:t>MAC</w:t>
        </w:r>
      </w:hyperlink>
      <w:r w:rsidRPr="275713A1">
        <w:rPr>
          <w:rFonts w:ascii="Calibri" w:eastAsia="Calibri" w:hAnsi="Calibri" w:cs="Calibri"/>
        </w:rPr>
        <w:t>,ou</w:t>
      </w:r>
      <w:proofErr w:type="spellEnd"/>
      <w:r w:rsidRPr="275713A1">
        <w:rPr>
          <w:rFonts w:ascii="Calibri" w:eastAsia="Calibri" w:hAnsi="Calibri" w:cs="Calibri"/>
        </w:rPr>
        <w:t xml:space="preserve"> encore adresse physique, de l'adresse </w:t>
      </w:r>
      <w:hyperlink r:id="rId134">
        <w:r w:rsidRPr="275713A1">
          <w:rPr>
            <w:rStyle w:val="Lienhypertexte"/>
            <w:rFonts w:ascii="Calibri" w:eastAsia="Calibri" w:hAnsi="Calibri" w:cs="Calibri"/>
          </w:rPr>
          <w:t>IP</w:t>
        </w:r>
      </w:hyperlink>
      <w:r w:rsidRPr="275713A1">
        <w:rPr>
          <w:rFonts w:ascii="Calibri" w:eastAsia="Calibri" w:hAnsi="Calibri" w:cs="Calibri"/>
        </w:rPr>
        <w:t xml:space="preserve"> ou d'autres critères de filtrage.</w:t>
      </w:r>
    </w:p>
    <w:p w14:paraId="1E18E259" w14:textId="77777777" w:rsidR="00C73C7B" w:rsidRDefault="00C73C7B" w:rsidP="00C73C7B">
      <w:pPr>
        <w:pStyle w:val="Paragraphedeliste"/>
        <w:numPr>
          <w:ilvl w:val="0"/>
          <w:numId w:val="33"/>
        </w:numPr>
        <w:rPr>
          <w:rFonts w:ascii="Calibri" w:eastAsia="Calibri" w:hAnsi="Calibri" w:cs="Calibri"/>
        </w:rPr>
      </w:pPr>
      <w:r w:rsidRPr="275713A1">
        <w:rPr>
          <w:rFonts w:ascii="Calibri" w:eastAsia="Calibri" w:hAnsi="Calibri" w:cs="Calibri"/>
          <w:u w:val="single"/>
        </w:rPr>
        <w:t>Haute capacité de bande passante</w:t>
      </w:r>
      <w:r w:rsidRPr="275713A1">
        <w:rPr>
          <w:rFonts w:ascii="Calibri" w:eastAsia="Calibri" w:hAnsi="Calibri" w:cs="Calibri"/>
        </w:rPr>
        <w:t xml:space="preserve"> : les switch du data center de la BNP Paribas, sont équipés de ports Ethernet de 250-500 Gbit/s à plus de 1 </w:t>
      </w:r>
      <w:proofErr w:type="spellStart"/>
      <w:r w:rsidRPr="275713A1">
        <w:rPr>
          <w:rFonts w:ascii="Calibri" w:eastAsia="Calibri" w:hAnsi="Calibri" w:cs="Calibri"/>
        </w:rPr>
        <w:t>Tbit</w:t>
      </w:r>
      <w:proofErr w:type="spellEnd"/>
      <w:r w:rsidRPr="275713A1">
        <w:rPr>
          <w:rFonts w:ascii="Calibri" w:eastAsia="Calibri" w:hAnsi="Calibri" w:cs="Calibri"/>
        </w:rPr>
        <w:t xml:space="preserve">/s selon son statut hiérarchique (s’il est </w:t>
      </w:r>
      <w:proofErr w:type="spellStart"/>
      <w:r w:rsidRPr="275713A1">
        <w:rPr>
          <w:rFonts w:ascii="Calibri" w:eastAsia="Calibri" w:hAnsi="Calibri" w:cs="Calibri"/>
        </w:rPr>
        <w:t>worker</w:t>
      </w:r>
      <w:proofErr w:type="spellEnd"/>
      <w:r w:rsidRPr="275713A1">
        <w:rPr>
          <w:rFonts w:ascii="Calibri" w:eastAsia="Calibri" w:hAnsi="Calibri" w:cs="Calibri"/>
        </w:rPr>
        <w:t xml:space="preserve"> ou boss) suivant le degré de son implication dans le fonctionnement du data center, permettant une transmission rapide des données.</w:t>
      </w:r>
    </w:p>
    <w:p w14:paraId="3BB042C1" w14:textId="77777777" w:rsidR="00C73C7B" w:rsidRDefault="00C73C7B" w:rsidP="00C73C7B">
      <w:pPr>
        <w:pStyle w:val="Paragraphedeliste"/>
        <w:numPr>
          <w:ilvl w:val="0"/>
          <w:numId w:val="33"/>
        </w:numPr>
        <w:rPr>
          <w:rFonts w:ascii="Calibri" w:eastAsia="Calibri" w:hAnsi="Calibri" w:cs="Calibri"/>
        </w:rPr>
      </w:pPr>
      <w:r w:rsidRPr="275713A1">
        <w:rPr>
          <w:rFonts w:ascii="Calibri" w:eastAsia="Calibri" w:hAnsi="Calibri" w:cs="Calibri"/>
          <w:u w:val="single"/>
        </w:rPr>
        <w:t>Agrégation de liens</w:t>
      </w:r>
      <w:r w:rsidRPr="275713A1">
        <w:rPr>
          <w:rFonts w:ascii="Calibri" w:eastAsia="Calibri" w:hAnsi="Calibri" w:cs="Calibri"/>
        </w:rPr>
        <w:t xml:space="preserve"> : en l’occurrence de plusieurs liens physiques en un seul </w:t>
      </w:r>
      <w:hyperlink r:id="rId135">
        <w:r w:rsidRPr="275713A1">
          <w:rPr>
            <w:rStyle w:val="Lienhypertexte"/>
            <w:rFonts w:ascii="Calibri" w:eastAsia="Calibri" w:hAnsi="Calibri" w:cs="Calibri"/>
          </w:rPr>
          <w:t>lien logique</w:t>
        </w:r>
      </w:hyperlink>
      <w:r w:rsidRPr="275713A1">
        <w:rPr>
          <w:rFonts w:ascii="Calibri" w:eastAsia="Calibri" w:hAnsi="Calibri" w:cs="Calibri"/>
        </w:rPr>
        <w:t xml:space="preserve"> (opérateur booléen), augmentant ainsi la capacité de bande passante et offrant une redondance en cas de défaillance d'un lien. Cela permet d'optimiser les performances et d'améliorer la disponibilité du réseau. Par exemple, pour chaque OS Windows et Unix, on a deux serveurs de redondance respectivement que l’on nomme couramment des serveur rebond. C’est une mesure de sécurité par laquelle le switch compose pour fluidifier l’information en cas de faille d’un des quatre serveurs.</w:t>
      </w:r>
    </w:p>
    <w:p w14:paraId="73FDB875" w14:textId="77777777" w:rsidR="00C73C7B" w:rsidRDefault="004A63C0" w:rsidP="00C73C7B">
      <w:pPr>
        <w:pStyle w:val="Paragraphedeliste"/>
        <w:numPr>
          <w:ilvl w:val="0"/>
          <w:numId w:val="33"/>
        </w:numPr>
        <w:rPr>
          <w:rFonts w:ascii="Calibri" w:eastAsia="Calibri" w:hAnsi="Calibri" w:cs="Calibri"/>
        </w:rPr>
      </w:pPr>
      <w:hyperlink r:id="rId136">
        <w:r w:rsidR="00C73C7B" w:rsidRPr="275713A1">
          <w:rPr>
            <w:rStyle w:val="Lienhypertexte"/>
            <w:rFonts w:ascii="Calibri" w:eastAsia="Calibri" w:hAnsi="Calibri" w:cs="Calibri"/>
          </w:rPr>
          <w:t>VLAN</w:t>
        </w:r>
      </w:hyperlink>
      <w:r w:rsidR="00C73C7B" w:rsidRPr="275713A1">
        <w:rPr>
          <w:rFonts w:ascii="Calibri" w:eastAsia="Calibri" w:hAnsi="Calibri" w:cs="Calibri"/>
          <w:u w:val="single"/>
        </w:rPr>
        <w:t xml:space="preserve"> (Virtual Local Area Network) :</w:t>
      </w:r>
      <w:r w:rsidR="00C73C7B" w:rsidRPr="275713A1">
        <w:rPr>
          <w:rFonts w:ascii="Calibri" w:eastAsia="Calibri" w:hAnsi="Calibri" w:cs="Calibri"/>
        </w:rPr>
        <w:t xml:space="preserve">  le switch est à l’origine de la création des réseaux locaux virtuels (VLAN) pour séparer les flux de données, améliorer la sécurité et faciliter la gestion du réseau. Les </w:t>
      </w:r>
      <w:proofErr w:type="spellStart"/>
      <w:r w:rsidR="00C73C7B" w:rsidRPr="275713A1">
        <w:rPr>
          <w:rFonts w:ascii="Calibri" w:eastAsia="Calibri" w:hAnsi="Calibri" w:cs="Calibri"/>
        </w:rPr>
        <w:t>VLANs</w:t>
      </w:r>
      <w:proofErr w:type="spellEnd"/>
      <w:r w:rsidR="00C73C7B" w:rsidRPr="275713A1">
        <w:rPr>
          <w:rFonts w:ascii="Calibri" w:eastAsia="Calibri" w:hAnsi="Calibri" w:cs="Calibri"/>
        </w:rPr>
        <w:t xml:space="preserve"> permettent d'isoler les différents services et site géographique des parcs du data center de la BNP Paribas Belgique, Italie, France), offrant ainsi une segmentation du réseau plus éparse. En outre, on l’utilise pour la gestion de la communication entre différents sites géographique où se situe les équipements utilisés pour le data center.</w:t>
      </w:r>
    </w:p>
    <w:p w14:paraId="679A523E" w14:textId="77777777" w:rsidR="00C73C7B" w:rsidRDefault="00C73C7B" w:rsidP="00C73C7B">
      <w:pPr>
        <w:pStyle w:val="Paragraphedeliste"/>
        <w:numPr>
          <w:ilvl w:val="0"/>
          <w:numId w:val="33"/>
        </w:numPr>
        <w:rPr>
          <w:rFonts w:ascii="Calibri" w:eastAsia="Calibri" w:hAnsi="Calibri" w:cs="Calibri"/>
        </w:rPr>
      </w:pPr>
      <w:r w:rsidRPr="275713A1">
        <w:rPr>
          <w:rFonts w:ascii="Calibri" w:eastAsia="Calibri" w:hAnsi="Calibri" w:cs="Calibri"/>
          <w:u w:val="single"/>
        </w:rPr>
        <w:t>Sécurité du réseau</w:t>
      </w:r>
      <w:r w:rsidRPr="275713A1">
        <w:rPr>
          <w:rFonts w:ascii="Calibri" w:eastAsia="Calibri" w:hAnsi="Calibri" w:cs="Calibri"/>
        </w:rPr>
        <w:t xml:space="preserve"> : gère l'authentification des utilisateurs, la détection d'intrusion par le firewall inclus dans l’équipement switch ou du firewall externe, le filtrage des paquets et le contrôle d'accès pour protéger le réseau contre les menaces internes et externes. Par exemple, en interne, la menace peut être une fausse manipulation ou une erreur de commande sur la configuration de l’équipement et en externe en cas de corruption de l’équipement par un virus. Mais cela n’est qu’une fonction de sécurité supplémente pour être en accord avec les normes ISO : la responsabilité de la sécurité du réseau se fait au travers du routeur. </w:t>
      </w:r>
    </w:p>
    <w:p w14:paraId="26520A8A" w14:textId="77777777" w:rsidR="00C73C7B" w:rsidRDefault="00C73C7B" w:rsidP="00C73C7B">
      <w:pPr>
        <w:rPr>
          <w:rFonts w:ascii="Calibri" w:eastAsia="Calibri" w:hAnsi="Calibri" w:cs="Calibri"/>
        </w:rPr>
      </w:pPr>
      <w:r w:rsidRPr="275713A1">
        <w:rPr>
          <w:rFonts w:ascii="Calibri" w:eastAsia="Calibri" w:hAnsi="Calibri" w:cs="Calibri"/>
        </w:rPr>
        <w:t xml:space="preserve">  Pour le routeur, sa fonctionnalité est essentielle pour assurer la connectivité entre différents réseaux et permettre la transmission efficace des données. Ici en l’occurrence c’est le rapport entre “</w:t>
      </w:r>
      <w:proofErr w:type="spellStart"/>
      <w:r w:rsidRPr="275713A1">
        <w:rPr>
          <w:rFonts w:ascii="Calibri" w:eastAsia="Calibri" w:hAnsi="Calibri" w:cs="Calibri"/>
        </w:rPr>
        <w:t>transmitter</w:t>
      </w:r>
      <w:proofErr w:type="spellEnd"/>
      <w:r w:rsidRPr="275713A1">
        <w:rPr>
          <w:rFonts w:ascii="Calibri" w:eastAsia="Calibri" w:hAnsi="Calibri" w:cs="Calibri"/>
        </w:rPr>
        <w:t>”, “signal”, “</w:t>
      </w:r>
      <w:proofErr w:type="spellStart"/>
      <w:r w:rsidRPr="275713A1">
        <w:rPr>
          <w:rFonts w:ascii="Calibri" w:eastAsia="Calibri" w:hAnsi="Calibri" w:cs="Calibri"/>
        </w:rPr>
        <w:t>receiver</w:t>
      </w:r>
      <w:proofErr w:type="spellEnd"/>
      <w:r w:rsidRPr="275713A1">
        <w:rPr>
          <w:rFonts w:ascii="Calibri" w:eastAsia="Calibri" w:hAnsi="Calibri" w:cs="Calibri"/>
        </w:rPr>
        <w:t xml:space="preserve"> signal” et le “</w:t>
      </w:r>
      <w:proofErr w:type="spellStart"/>
      <w:r w:rsidRPr="275713A1">
        <w:rPr>
          <w:rFonts w:ascii="Calibri" w:eastAsia="Calibri" w:hAnsi="Calibri" w:cs="Calibri"/>
        </w:rPr>
        <w:t>receiver</w:t>
      </w:r>
      <w:proofErr w:type="spellEnd"/>
      <w:r w:rsidRPr="275713A1">
        <w:rPr>
          <w:rFonts w:ascii="Calibri" w:eastAsia="Calibri" w:hAnsi="Calibri" w:cs="Calibri"/>
        </w:rPr>
        <w:t>” du schéma de la figure A.1 prenant en compte les fonctionnalités principales suivantes :</w:t>
      </w:r>
    </w:p>
    <w:p w14:paraId="346B06D5" w14:textId="77777777" w:rsidR="00C73C7B" w:rsidRDefault="00C73C7B" w:rsidP="00C73C7B">
      <w:pPr>
        <w:pStyle w:val="Paragraphedeliste"/>
        <w:numPr>
          <w:ilvl w:val="0"/>
          <w:numId w:val="32"/>
        </w:numPr>
        <w:rPr>
          <w:rFonts w:ascii="Calibri" w:eastAsia="Calibri" w:hAnsi="Calibri" w:cs="Calibri"/>
        </w:rPr>
      </w:pPr>
      <w:r w:rsidRPr="275713A1">
        <w:rPr>
          <w:rFonts w:ascii="Calibri" w:eastAsia="Calibri" w:hAnsi="Calibri" w:cs="Calibri"/>
        </w:rPr>
        <w:t xml:space="preserve"> </w:t>
      </w:r>
      <w:r w:rsidRPr="275713A1">
        <w:rPr>
          <w:rFonts w:ascii="Calibri" w:eastAsia="Calibri" w:hAnsi="Calibri" w:cs="Calibri"/>
          <w:u w:val="single"/>
        </w:rPr>
        <w:t>Routage des paquets</w:t>
      </w:r>
      <w:r w:rsidRPr="275713A1">
        <w:rPr>
          <w:rFonts w:ascii="Calibri" w:eastAsia="Calibri" w:hAnsi="Calibri" w:cs="Calibri"/>
        </w:rPr>
        <w:t xml:space="preserve"> : prise de décisions de routage, ou de distribution, pour transférer les paquets de données entre différents serveurs dans notre contexte. Il utilise des protocoles de routage tels que SSH via la </w:t>
      </w:r>
      <w:r w:rsidRPr="275713A1">
        <w:rPr>
          <w:rFonts w:ascii="Calibri" w:eastAsia="Calibri" w:hAnsi="Calibri" w:cs="Calibri"/>
        </w:rPr>
        <w:lastRenderedPageBreak/>
        <w:t xml:space="preserve">technologie F5, pour déterminer la meilleure “route” vers la destination en fonction des informations de routage disponibles. </w:t>
      </w:r>
    </w:p>
    <w:p w14:paraId="08F1E3C9" w14:textId="77777777" w:rsidR="00C73C7B" w:rsidRDefault="00C73C7B" w:rsidP="00C73C7B">
      <w:pPr>
        <w:pStyle w:val="Paragraphedeliste"/>
        <w:numPr>
          <w:ilvl w:val="0"/>
          <w:numId w:val="32"/>
        </w:numPr>
        <w:rPr>
          <w:rFonts w:ascii="Calibri" w:eastAsia="Calibri" w:hAnsi="Calibri" w:cs="Calibri"/>
        </w:rPr>
      </w:pPr>
      <w:r w:rsidRPr="275713A1">
        <w:rPr>
          <w:rFonts w:ascii="Calibri" w:eastAsia="Calibri" w:hAnsi="Calibri" w:cs="Calibri"/>
          <w:u w:val="single"/>
        </w:rPr>
        <w:t>Interconnexion de réseaux</w:t>
      </w:r>
      <w:r w:rsidRPr="275713A1">
        <w:rPr>
          <w:rFonts w:ascii="Calibri" w:eastAsia="Calibri" w:hAnsi="Calibri" w:cs="Calibri"/>
        </w:rPr>
        <w:t xml:space="preserve"> : qu'il s'agisse de réseaux locaux (LAN) à l'intérieur du data center ou de réseaux externes tels que l'Internet ou d'autres sites distants. </w:t>
      </w:r>
    </w:p>
    <w:p w14:paraId="42BC57A8" w14:textId="77777777" w:rsidR="00C73C7B" w:rsidRDefault="00C73C7B" w:rsidP="00C73C7B">
      <w:pPr>
        <w:pStyle w:val="Paragraphedeliste"/>
        <w:numPr>
          <w:ilvl w:val="0"/>
          <w:numId w:val="32"/>
        </w:numPr>
        <w:rPr>
          <w:rFonts w:ascii="Calibri" w:eastAsia="Calibri" w:hAnsi="Calibri" w:cs="Calibri"/>
        </w:rPr>
      </w:pPr>
      <w:r w:rsidRPr="275713A1">
        <w:rPr>
          <w:rFonts w:ascii="Calibri" w:eastAsia="Calibri" w:hAnsi="Calibri" w:cs="Calibri"/>
          <w:u w:val="single"/>
        </w:rPr>
        <w:t>Filtrage des paquets</w:t>
      </w:r>
      <w:r w:rsidRPr="275713A1">
        <w:rPr>
          <w:rFonts w:ascii="Calibri" w:eastAsia="Calibri" w:hAnsi="Calibri" w:cs="Calibri"/>
        </w:rPr>
        <w:t xml:space="preserve"> : mise en œuvre des règles de filtrage des paquets pour contrôler le flux de données entrant et sortant du réseau. Cela permet de mettre en place des politiques de sécurité en autorisant ou en bloquant certains types de trafic en fonction de critères tels que les adresses IP source et de destination, les protocoles ou les numéros de port.</w:t>
      </w:r>
    </w:p>
    <w:p w14:paraId="4E7BA65E" w14:textId="77777777" w:rsidR="00C73C7B" w:rsidRDefault="00C73C7B" w:rsidP="00C73C7B">
      <w:pPr>
        <w:pStyle w:val="Paragraphedeliste"/>
        <w:numPr>
          <w:ilvl w:val="0"/>
          <w:numId w:val="32"/>
        </w:numPr>
        <w:rPr>
          <w:rFonts w:ascii="Calibri" w:eastAsia="Calibri" w:hAnsi="Calibri" w:cs="Calibri"/>
        </w:rPr>
      </w:pPr>
      <w:r w:rsidRPr="275713A1">
        <w:rPr>
          <w:rFonts w:ascii="Calibri" w:eastAsia="Calibri" w:hAnsi="Calibri" w:cs="Calibri"/>
          <w:u w:val="single"/>
        </w:rPr>
        <w:t>Sécurité du réseau</w:t>
      </w:r>
      <w:r w:rsidRPr="275713A1">
        <w:rPr>
          <w:rFonts w:ascii="Calibri" w:eastAsia="Calibri" w:hAnsi="Calibri" w:cs="Calibri"/>
        </w:rPr>
        <w:t xml:space="preserve"> : Le routeur joue un rôle crucial dans la sécurité du réseau, puisque c’est lui qui prend la responsabilité de la mise en œuvre des fonctionnalités de sécurité telles que les </w:t>
      </w:r>
      <w:hyperlink r:id="rId137">
        <w:r w:rsidRPr="275713A1">
          <w:rPr>
            <w:rStyle w:val="Lienhypertexte"/>
            <w:rFonts w:ascii="Calibri" w:eastAsia="Calibri" w:hAnsi="Calibri" w:cs="Calibri"/>
          </w:rPr>
          <w:t>VPN</w:t>
        </w:r>
      </w:hyperlink>
      <w:r w:rsidRPr="275713A1">
        <w:rPr>
          <w:rFonts w:ascii="Calibri" w:eastAsia="Calibri" w:hAnsi="Calibri" w:cs="Calibri"/>
        </w:rPr>
        <w:t xml:space="preserve"> (Virtual </w:t>
      </w:r>
      <w:proofErr w:type="spellStart"/>
      <w:r w:rsidRPr="275713A1">
        <w:rPr>
          <w:rFonts w:ascii="Calibri" w:eastAsia="Calibri" w:hAnsi="Calibri" w:cs="Calibri"/>
        </w:rPr>
        <w:t>Private</w:t>
      </w:r>
      <w:proofErr w:type="spellEnd"/>
      <w:r w:rsidRPr="275713A1">
        <w:rPr>
          <w:rFonts w:ascii="Calibri" w:eastAsia="Calibri" w:hAnsi="Calibri" w:cs="Calibri"/>
        </w:rPr>
        <w:t xml:space="preserve"> Network), les firewalls, les contrôle d’accès et les mécanismes de détection d'intrusion. Par exemple, il peut convertir d'adresses réseau (</w:t>
      </w:r>
      <w:hyperlink r:id="rId138">
        <w:r w:rsidRPr="275713A1">
          <w:rPr>
            <w:rStyle w:val="Lienhypertexte"/>
            <w:rFonts w:ascii="Calibri" w:eastAsia="Calibri" w:hAnsi="Calibri" w:cs="Calibri"/>
          </w:rPr>
          <w:t>NAT</w:t>
        </w:r>
      </w:hyperlink>
      <w:r w:rsidRPr="275713A1">
        <w:rPr>
          <w:rFonts w:ascii="Calibri" w:eastAsia="Calibri" w:hAnsi="Calibri" w:cs="Calibri"/>
        </w:rPr>
        <w:t xml:space="preserve">) en une seul adresse IP publique lors de la communication avec des réseaux externes permettant d'économiser des adresses IP publiques et d'améliorer la sécurité du réseau. </w:t>
      </w:r>
    </w:p>
    <w:p w14:paraId="78AA31EC" w14:textId="77777777" w:rsidR="00C73C7B" w:rsidRDefault="00C73C7B" w:rsidP="00C73C7B">
      <w:pPr>
        <w:pStyle w:val="Paragraphedeliste"/>
        <w:numPr>
          <w:ilvl w:val="0"/>
          <w:numId w:val="32"/>
        </w:numPr>
      </w:pPr>
      <w:r w:rsidRPr="275713A1">
        <w:rPr>
          <w:rFonts w:ascii="Calibri" w:eastAsia="Calibri" w:hAnsi="Calibri" w:cs="Calibri"/>
          <w:u w:val="single"/>
        </w:rPr>
        <w:t>Gestion du trafic</w:t>
      </w:r>
      <w:r w:rsidRPr="275713A1">
        <w:rPr>
          <w:rFonts w:ascii="Calibri" w:eastAsia="Calibri" w:hAnsi="Calibri" w:cs="Calibri"/>
        </w:rPr>
        <w:t xml:space="preserve"> : mise en place des stratégies de gestion du trafic pour optimiser l'utilisation des ressources réseau. Cela peut inclure des mécanismes sur l'équilibrage de charge en coopération (</w:t>
      </w:r>
      <w:proofErr w:type="spellStart"/>
      <w:r w:rsidRPr="275713A1">
        <w:rPr>
          <w:rFonts w:ascii="Calibri" w:eastAsia="Calibri" w:hAnsi="Calibri" w:cs="Calibri"/>
        </w:rPr>
        <w:t>co-working</w:t>
      </w:r>
      <w:proofErr w:type="spellEnd"/>
      <w:r w:rsidRPr="275713A1">
        <w:rPr>
          <w:rFonts w:ascii="Calibri" w:eastAsia="Calibri" w:hAnsi="Calibri" w:cs="Calibri"/>
        </w:rPr>
        <w:t xml:space="preserve">) avec le </w:t>
      </w:r>
      <w:proofErr w:type="spellStart"/>
      <w:r w:rsidRPr="275713A1">
        <w:rPr>
          <w:rFonts w:ascii="Calibri" w:eastAsia="Calibri" w:hAnsi="Calibri" w:cs="Calibri"/>
        </w:rPr>
        <w:t>load</w:t>
      </w:r>
      <w:proofErr w:type="spellEnd"/>
      <w:r w:rsidRPr="275713A1">
        <w:rPr>
          <w:rFonts w:ascii="Calibri" w:eastAsia="Calibri" w:hAnsi="Calibri" w:cs="Calibri"/>
        </w:rPr>
        <w:t xml:space="preserve"> balancer, la limitation du débit ou la mise en place de files d'attente pour assurer une répartition équitable des ressources. Il peut baser sa stratégie de la gestion du trafic avec par exemple </w:t>
      </w:r>
      <w:hyperlink r:id="rId139">
        <w:r w:rsidRPr="275713A1">
          <w:rPr>
            <w:rStyle w:val="Lienhypertexte"/>
            <w:rFonts w:ascii="Calibri" w:eastAsia="Calibri" w:hAnsi="Calibri" w:cs="Calibri"/>
          </w:rPr>
          <w:t>l’algorithme</w:t>
        </w:r>
        <w:r w:rsidRPr="275713A1">
          <w:rPr>
            <w:rStyle w:val="Lienhypertexte"/>
          </w:rPr>
          <w:t xml:space="preserve"> de </w:t>
        </w:r>
        <w:proofErr w:type="spellStart"/>
        <w:r w:rsidRPr="275713A1">
          <w:rPr>
            <w:rStyle w:val="Lienhypertexte"/>
          </w:rPr>
          <w:t>Dijkstra</w:t>
        </w:r>
        <w:proofErr w:type="spellEnd"/>
      </w:hyperlink>
      <w:r w:rsidRPr="275713A1">
        <w:t>. Voici un extrait qui illustre la théorie en dessous de cette stratégie de l’enjeu de la gestion du trafic :</w:t>
      </w:r>
    </w:p>
    <w:p w14:paraId="344A1968" w14:textId="77777777" w:rsidR="00C73C7B" w:rsidRDefault="00C73C7B" w:rsidP="00C73C7B">
      <w:pPr>
        <w:jc w:val="center"/>
      </w:pPr>
      <w:r>
        <w:rPr>
          <w:noProof/>
          <w:lang w:eastAsia="fr-FR"/>
        </w:rPr>
        <w:drawing>
          <wp:inline distT="0" distB="0" distL="0" distR="0" wp14:anchorId="1068B35A" wp14:editId="1BB54782">
            <wp:extent cx="4572000" cy="942975"/>
            <wp:effectExtent l="0" t="0" r="0" b="0"/>
            <wp:docPr id="670924040" name="Image 67092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19BD6933" w14:textId="77777777" w:rsidR="00C73C7B" w:rsidRDefault="00C73C7B" w:rsidP="00C73C7B">
      <w:pPr>
        <w:jc w:val="center"/>
      </w:pPr>
      <w:r>
        <w:rPr>
          <w:noProof/>
          <w:lang w:eastAsia="fr-FR"/>
        </w:rPr>
        <w:drawing>
          <wp:inline distT="0" distB="0" distL="0" distR="0" wp14:anchorId="14850877" wp14:editId="4EA28696">
            <wp:extent cx="4572000" cy="497004"/>
            <wp:effectExtent l="0" t="0" r="0" b="0"/>
            <wp:docPr id="471952579" name="Image 4719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t="837" b="80594"/>
                    <a:stretch>
                      <a:fillRect/>
                    </a:stretch>
                  </pic:blipFill>
                  <pic:spPr>
                    <a:xfrm>
                      <a:off x="0" y="0"/>
                      <a:ext cx="4572000" cy="497004"/>
                    </a:xfrm>
                    <a:prstGeom prst="rect">
                      <a:avLst/>
                    </a:prstGeom>
                  </pic:spPr>
                </pic:pic>
              </a:graphicData>
            </a:graphic>
          </wp:inline>
        </w:drawing>
      </w:r>
    </w:p>
    <w:p w14:paraId="127988C5" w14:textId="77777777" w:rsidR="00C73C7B" w:rsidRDefault="00C73C7B" w:rsidP="00C73C7B">
      <w:pPr>
        <w:jc w:val="center"/>
      </w:pPr>
      <w:r>
        <w:rPr>
          <w:noProof/>
          <w:lang w:eastAsia="fr-FR"/>
        </w:rPr>
        <w:drawing>
          <wp:inline distT="0" distB="0" distL="0" distR="0" wp14:anchorId="4C11FBAA" wp14:editId="68F0740F">
            <wp:extent cx="4572000" cy="833176"/>
            <wp:effectExtent l="0" t="0" r="0" b="0"/>
            <wp:docPr id="1907736497" name="Image 190773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rcRect t="68871"/>
                    <a:stretch>
                      <a:fillRect/>
                    </a:stretch>
                  </pic:blipFill>
                  <pic:spPr>
                    <a:xfrm>
                      <a:off x="0" y="0"/>
                      <a:ext cx="4572000" cy="833176"/>
                    </a:xfrm>
                    <a:prstGeom prst="rect">
                      <a:avLst/>
                    </a:prstGeom>
                  </pic:spPr>
                </pic:pic>
              </a:graphicData>
            </a:graphic>
          </wp:inline>
        </w:drawing>
      </w:r>
    </w:p>
    <w:p w14:paraId="5B80ACBB" w14:textId="77777777" w:rsidR="00C73C7B" w:rsidRDefault="00C73C7B" w:rsidP="00C73C7B">
      <w:pPr>
        <w:jc w:val="center"/>
        <w:rPr>
          <w:sz w:val="20"/>
          <w:szCs w:val="20"/>
        </w:rPr>
      </w:pPr>
      <w:r w:rsidRPr="275713A1">
        <w:rPr>
          <w:sz w:val="20"/>
          <w:szCs w:val="20"/>
        </w:rPr>
        <w:t>Figure A.2 - Extrait</w:t>
      </w:r>
      <w:r w:rsidRPr="275713A1">
        <w:rPr>
          <w:sz w:val="20"/>
          <w:szCs w:val="20"/>
          <w:u w:val="single"/>
        </w:rPr>
        <w:t xml:space="preserve"> </w:t>
      </w:r>
      <w:r w:rsidRPr="275713A1">
        <w:rPr>
          <w:i/>
          <w:iCs/>
          <w:sz w:val="20"/>
          <w:szCs w:val="20"/>
          <w:u w:val="single"/>
        </w:rPr>
        <w:t>“Théorie mathématique de la communication”</w:t>
      </w:r>
      <w:r w:rsidRPr="275713A1">
        <w:rPr>
          <w:sz w:val="20"/>
          <w:szCs w:val="20"/>
        </w:rPr>
        <w:t>- C. Shannon – page 15</w:t>
      </w:r>
    </w:p>
    <w:p w14:paraId="726F607E" w14:textId="77777777" w:rsidR="00C73C7B" w:rsidRDefault="00C73C7B" w:rsidP="00C73C7B">
      <w:pPr>
        <w:rPr>
          <w:rFonts w:ascii="Calibri" w:eastAsia="Calibri" w:hAnsi="Calibri" w:cs="Calibri"/>
        </w:rPr>
      </w:pPr>
      <w:r w:rsidRPr="275713A1">
        <w:rPr>
          <w:rFonts w:ascii="Calibri" w:eastAsia="Calibri" w:hAnsi="Calibri" w:cs="Calibri"/>
        </w:rPr>
        <w:t xml:space="preserve">Ainsi, nous avançons petit à petit dans le fait que le fonctionnement des communications entre réseau ou parc du data center de la BNP Paribas, inclus de nombreuse théorie et outils mathématiques : théorie de la mesure, calcul stochastique suivant la logique des matrice stochastiques avec leur mesure associée, ou bien évidemment, de la théorie des graphes. </w:t>
      </w:r>
    </w:p>
    <w:p w14:paraId="35D5A474" w14:textId="77777777" w:rsidR="00C73C7B" w:rsidRDefault="00C73C7B" w:rsidP="00C73C7B">
      <w:pPr>
        <w:rPr>
          <w:rFonts w:ascii="Calibri" w:eastAsia="Calibri" w:hAnsi="Calibri" w:cs="Calibri"/>
        </w:rPr>
      </w:pPr>
      <w:r w:rsidRPr="275713A1">
        <w:rPr>
          <w:rFonts w:ascii="Calibri" w:eastAsia="Calibri" w:hAnsi="Calibri" w:cs="Calibri"/>
        </w:rPr>
        <w:t>Pour poursuivre son introduction à la théorie mathématique de la communication, Shannon avance la notion de bruit qui interfère la transmission de l’information de la source à son but (ici surligné en orange clair). Ceci permettra ainsi à Shannon d’utiliser la notion d’entropie, une notion empruntée à la physique via l’</w:t>
      </w:r>
      <w:hyperlink r:id="rId142">
        <w:r w:rsidRPr="275713A1">
          <w:rPr>
            <w:rStyle w:val="Lienhypertexte"/>
            <w:rFonts w:ascii="Calibri" w:eastAsia="Calibri" w:hAnsi="Calibri" w:cs="Calibri"/>
          </w:rPr>
          <w:t>hypothèse d’</w:t>
        </w:r>
        <w:proofErr w:type="spellStart"/>
        <w:r w:rsidRPr="275713A1">
          <w:rPr>
            <w:rStyle w:val="Lienhypertexte"/>
            <w:rFonts w:ascii="Calibri" w:eastAsia="Calibri" w:hAnsi="Calibri" w:cs="Calibri"/>
          </w:rPr>
          <w:t>ergodicité</w:t>
        </w:r>
        <w:proofErr w:type="spellEnd"/>
      </w:hyperlink>
      <w:r w:rsidRPr="275713A1">
        <w:rPr>
          <w:rFonts w:ascii="Calibri" w:eastAsia="Calibri" w:hAnsi="Calibri" w:cs="Calibri"/>
        </w:rPr>
        <w:t xml:space="preserve"> développé par Boltzmann, qu’il énumère au travers de la vision d’Eddington comme nous le montre l’extrait ci-dessous :</w:t>
      </w:r>
    </w:p>
    <w:p w14:paraId="6012D885" w14:textId="77777777" w:rsidR="00C73C7B" w:rsidRDefault="00C73C7B" w:rsidP="00C73C7B">
      <w:pPr>
        <w:jc w:val="center"/>
      </w:pPr>
      <w:r>
        <w:rPr>
          <w:noProof/>
          <w:lang w:eastAsia="fr-FR"/>
        </w:rPr>
        <w:lastRenderedPageBreak/>
        <w:drawing>
          <wp:inline distT="0" distB="0" distL="0" distR="0" wp14:anchorId="6BA15257" wp14:editId="26E0CD37">
            <wp:extent cx="4572000" cy="2352675"/>
            <wp:effectExtent l="0" t="0" r="0" b="0"/>
            <wp:docPr id="404503139" name="Image 40450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4E09531D" w14:textId="77777777" w:rsidR="00C73C7B" w:rsidRDefault="00C73C7B" w:rsidP="00C73C7B">
      <w:pPr>
        <w:jc w:val="center"/>
        <w:rPr>
          <w:sz w:val="18"/>
          <w:szCs w:val="18"/>
          <w:u w:val="single"/>
        </w:rPr>
      </w:pPr>
      <w:r w:rsidRPr="275713A1">
        <w:rPr>
          <w:sz w:val="18"/>
          <w:szCs w:val="18"/>
        </w:rPr>
        <w:t>Figure A.3 -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16.</w:t>
      </w:r>
    </w:p>
    <w:p w14:paraId="56C64F7C" w14:textId="77777777" w:rsidR="00C73C7B" w:rsidRDefault="00C73C7B" w:rsidP="00C73C7B">
      <w:pPr>
        <w:rPr>
          <w:rFonts w:ascii="Calibri" w:eastAsia="Calibri" w:hAnsi="Calibri" w:cs="Calibri"/>
        </w:rPr>
      </w:pPr>
      <w:r w:rsidRPr="275713A1">
        <w:rPr>
          <w:rFonts w:ascii="Calibri" w:eastAsia="Calibri" w:hAnsi="Calibri" w:cs="Calibri"/>
        </w:rPr>
        <w:t>Il traduit donc le bruit par un chaos, voir un “</w:t>
      </w:r>
      <w:proofErr w:type="spellStart"/>
      <w:r w:rsidRPr="275713A1">
        <w:rPr>
          <w:rFonts w:ascii="Calibri" w:eastAsia="Calibri" w:hAnsi="Calibri" w:cs="Calibri"/>
        </w:rPr>
        <w:t>shuffledness</w:t>
      </w:r>
      <w:proofErr w:type="spellEnd"/>
      <w:r w:rsidRPr="275713A1">
        <w:rPr>
          <w:rFonts w:ascii="Calibri" w:eastAsia="Calibri" w:hAnsi="Calibri" w:cs="Calibri"/>
        </w:rPr>
        <w:t xml:space="preserve">” (ou ‘mélange’ pour une traduction littérale). Ce bruit est effectivement annulé par la technologie de nos jours, comme les routeurs ou les </w:t>
      </w:r>
      <w:proofErr w:type="spellStart"/>
      <w:r w:rsidRPr="275713A1">
        <w:rPr>
          <w:rFonts w:ascii="Calibri" w:eastAsia="Calibri" w:hAnsi="Calibri" w:cs="Calibri"/>
        </w:rPr>
        <w:t>switchs</w:t>
      </w:r>
      <w:proofErr w:type="spellEnd"/>
      <w:r w:rsidRPr="275713A1">
        <w:rPr>
          <w:rFonts w:ascii="Calibri" w:eastAsia="Calibri" w:hAnsi="Calibri" w:cs="Calibri"/>
        </w:rPr>
        <w:t xml:space="preserve"> qui permettent de fluidifier le transit du réseau du data center. Au plus il y a de routeur et de switch au mieux le “</w:t>
      </w:r>
      <w:proofErr w:type="spellStart"/>
      <w:r w:rsidRPr="275713A1">
        <w:rPr>
          <w:rFonts w:ascii="Calibri" w:eastAsia="Calibri" w:hAnsi="Calibri" w:cs="Calibri"/>
        </w:rPr>
        <w:t>shuffledness</w:t>
      </w:r>
      <w:proofErr w:type="spellEnd"/>
      <w:r w:rsidRPr="275713A1">
        <w:rPr>
          <w:rFonts w:ascii="Calibri" w:eastAsia="Calibri" w:hAnsi="Calibri" w:cs="Calibri"/>
        </w:rPr>
        <w:t xml:space="preserve">” est gérer. Cela a ainsi dans l’optimisation de la gestion de l’information par le </w:t>
      </w:r>
      <w:proofErr w:type="spellStart"/>
      <w:r w:rsidRPr="275713A1">
        <w:rPr>
          <w:rFonts w:ascii="Calibri" w:eastAsia="Calibri" w:hAnsi="Calibri" w:cs="Calibri"/>
        </w:rPr>
        <w:t>load</w:t>
      </w:r>
      <w:proofErr w:type="spellEnd"/>
      <w:r w:rsidRPr="275713A1">
        <w:rPr>
          <w:rFonts w:ascii="Calibri" w:eastAsia="Calibri" w:hAnsi="Calibri" w:cs="Calibri"/>
        </w:rPr>
        <w:t xml:space="preserve"> balancer qui répartie la charge de la borne passante dans l’ensemble des serveurs et au travers des switch et routeur, diminuant ainsi le “bruit” et “</w:t>
      </w:r>
      <w:proofErr w:type="spellStart"/>
      <w:r w:rsidRPr="275713A1">
        <w:rPr>
          <w:rFonts w:ascii="Calibri" w:eastAsia="Calibri" w:hAnsi="Calibri" w:cs="Calibri"/>
        </w:rPr>
        <w:t>shuffledness</w:t>
      </w:r>
      <w:proofErr w:type="spellEnd"/>
      <w:r w:rsidRPr="275713A1">
        <w:rPr>
          <w:rFonts w:ascii="Calibri" w:eastAsia="Calibri" w:hAnsi="Calibri" w:cs="Calibri"/>
        </w:rPr>
        <w:t>”. Il revient ainsi avec la notion de redondance, explicité plus haut via les routeurs :</w:t>
      </w:r>
    </w:p>
    <w:p w14:paraId="10E41A9F" w14:textId="77777777" w:rsidR="00C73C7B" w:rsidRDefault="00C73C7B" w:rsidP="00C73C7B">
      <w:pPr>
        <w:jc w:val="center"/>
      </w:pPr>
      <w:r>
        <w:rPr>
          <w:noProof/>
          <w:lang w:eastAsia="fr-FR"/>
        </w:rPr>
        <w:drawing>
          <wp:inline distT="0" distB="0" distL="0" distR="0" wp14:anchorId="192D8954" wp14:editId="02FA26E6">
            <wp:extent cx="4572000" cy="1152525"/>
            <wp:effectExtent l="0" t="0" r="0" b="0"/>
            <wp:docPr id="2057225766" name="Image 20572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19DDFFAF" w14:textId="77777777" w:rsidR="00C73C7B" w:rsidRDefault="00C73C7B" w:rsidP="00C73C7B">
      <w:pPr>
        <w:jc w:val="center"/>
      </w:pPr>
      <w:r>
        <w:rPr>
          <w:noProof/>
          <w:lang w:eastAsia="fr-FR"/>
        </w:rPr>
        <w:drawing>
          <wp:inline distT="0" distB="0" distL="0" distR="0" wp14:anchorId="51B2EEB1" wp14:editId="587BCB6D">
            <wp:extent cx="4572000" cy="1266825"/>
            <wp:effectExtent l="0" t="0" r="0" b="0"/>
            <wp:docPr id="1932710353" name="Image 193271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74A69FB5" w14:textId="77777777" w:rsidR="00C73C7B" w:rsidRDefault="00C73C7B" w:rsidP="00C73C7B">
      <w:pPr>
        <w:jc w:val="center"/>
        <w:rPr>
          <w:sz w:val="18"/>
          <w:szCs w:val="18"/>
          <w:u w:val="single"/>
        </w:rPr>
      </w:pPr>
      <w:r w:rsidRPr="275713A1">
        <w:rPr>
          <w:sz w:val="18"/>
          <w:szCs w:val="18"/>
        </w:rPr>
        <w:t>Figure A.4 -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16-17.</w:t>
      </w:r>
    </w:p>
    <w:p w14:paraId="3749D95E" w14:textId="77777777" w:rsidR="00C73C7B" w:rsidRDefault="00C73C7B" w:rsidP="00C73C7B">
      <w:pPr>
        <w:rPr>
          <w:rFonts w:ascii="Calibri" w:eastAsia="Calibri" w:hAnsi="Calibri" w:cs="Calibri"/>
        </w:rPr>
      </w:pPr>
      <w:r w:rsidRPr="275713A1">
        <w:rPr>
          <w:rFonts w:ascii="Calibri" w:eastAsia="Calibri" w:hAnsi="Calibri" w:cs="Calibri"/>
        </w:rPr>
        <w:t xml:space="preserve">Par la suite, Shannon introduit les notions précise et calcul qu’il utilisera pour développer son travail sur la communication pour en dégager plusieurs théorèmes (environs une dizaine) pour dégager le premier qui en sera la base de la suite de son travail sur l’exemple du télégraphe : </w:t>
      </w:r>
    </w:p>
    <w:p w14:paraId="2724B34E" w14:textId="77777777" w:rsidR="00C73C7B" w:rsidRDefault="00C73C7B" w:rsidP="00C73C7B">
      <w:pPr>
        <w:jc w:val="center"/>
      </w:pPr>
      <w:r>
        <w:rPr>
          <w:noProof/>
          <w:lang w:eastAsia="fr-FR"/>
        </w:rPr>
        <w:lastRenderedPageBreak/>
        <mc:AlternateContent>
          <mc:Choice Requires="wpg">
            <w:drawing>
              <wp:inline distT="0" distB="0" distL="0" distR="0" wp14:anchorId="2037FE40" wp14:editId="1F219513">
                <wp:extent cx="4572000" cy="1914525"/>
                <wp:effectExtent l="0" t="0" r="19050" b="9525"/>
                <wp:docPr id="1932710336" name="Groupe 4"/>
                <wp:cNvGraphicFramePr/>
                <a:graphic xmlns:a="http://schemas.openxmlformats.org/drawingml/2006/main">
                  <a:graphicData uri="http://schemas.microsoft.com/office/word/2010/wordprocessingGroup">
                    <wpg:wgp>
                      <wpg:cNvGrpSpPr/>
                      <wpg:grpSpPr>
                        <a:xfrm>
                          <a:off x="0" y="0"/>
                          <a:ext cx="4572000" cy="1914525"/>
                          <a:chOff x="0" y="0"/>
                          <a:chExt cx="4572000" cy="1914525"/>
                        </a:xfrm>
                      </wpg:grpSpPr>
                      <pic:pic xmlns:pic="http://schemas.openxmlformats.org/drawingml/2006/picture">
                        <pic:nvPicPr>
                          <pic:cNvPr id="1932710337" name="Image 1932710337"/>
                          <pic:cNvPicPr>
                            <a:picLocks noChangeAspect="1"/>
                          </pic:cNvPicPr>
                        </pic:nvPicPr>
                        <pic:blipFill>
                          <a:blip r:embed="rId146"/>
                          <a:stretch>
                            <a:fillRect/>
                          </a:stretch>
                        </pic:blipFill>
                        <pic:spPr>
                          <a:xfrm>
                            <a:off x="0" y="0"/>
                            <a:ext cx="4572000" cy="1914525"/>
                          </a:xfrm>
                          <a:prstGeom prst="rect">
                            <a:avLst/>
                          </a:prstGeom>
                        </pic:spPr>
                      </pic:pic>
                      <wps:wsp>
                        <wps:cNvPr id="1932710338" name="Rectangle 1932710338"/>
                        <wps:cNvSpPr/>
                        <wps:spPr>
                          <a:xfrm>
                            <a:off x="2381250" y="1500187"/>
                            <a:ext cx="218122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72502F" id="Groupe 4" o:spid="_x0000_s1026" style="width:5in;height:150.75pt;mso-position-horizontal-relative:char;mso-position-vertical-relative:line" coordsize="45720,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bvDGQMAAO4HAAAOAAAAZHJzL2Uyb0RvYy54bWykVV1P2zAUfZ+0/xDl&#10;HdKkdO0iWjTBQEhoq2D7Aa7jJBb+ku229N/vXjsJpWVisIemcex7fO6559rnF09SJBtmHddqnuan&#10;ozRhiuqKq2ae/v51fTJLE+eJqojQis3THXPpxeLzp/OtKVmhWy0qZhMAUa7cmnnaem/KLHO0ZZK4&#10;U22YgslaW0k8DG2TVZZsAV2KrBiNvmRbbStjNWXOwderOJkuAn5dM+p/1rVjPhHzFLj58LThucJn&#10;tjgnZWOJaTntaJAPsJCEK9h0gLoiniRry4+gJKdWO137U6plpuuaUxZygGzy0UE2N1avTcilKbeN&#10;GWQCaQ90+jAs/bG5sebBLC0osTUNaBFGmMtTbSX+A8vkKUi2GyRjTz6h8PFsMoUygLIU5vKv+dmk&#10;mERRaQvKH8XR9vsbkVm/cfaCjuG0hF+nAbwdafC2VyDKry1LOxD5TxiS2Me1OYFyGeL5igvud8F6&#10;UBgkpTZLTpc2DkDOpU14hVqMi2k+Go+naaKIBOvfStKwZO87KI4AGBMRCGZ4p+mjS5S+bIlq2Ddn&#10;wMMAh6JmL5eH4YvtV4Kbay4EVg3fu0TB7wd+eUWr6MUrTdeSKR+byzIBOWvlWm5cmtiSyRWD5Oxt&#10;FQiR0nnLPG1xwxo2vgeySHRvIrB8JoYpOLDb/xpssAmIZp2/YVom+ALkgAPUhpRkc+c6Nv2STsNI&#10;IDADPmh8OH1cLxeMjgR7V4M9tMQwoICwrzgCjsToCFQLiiz2XDHDOndxQ1e6vylWjGd5MYHuw+ab&#10;jEb5bBqbr2/PIocF0JGhPYvJNJ+G7vyoeFBWLXjVWyyc0uxS2GRD4HxdNdGlB6uEwmK8OxA4YiSc&#10;An364c3vBEM8oe5ZDZ0GZ1ARqn1AhlAKNs7jVEsqFjmCSHBadRbFSwbpB8MGQESOPu6wO4B+ZQTp&#10;sSNMtx5DWbhxBmKjjphtVihSvHbg8IaC9ZcPZDkEhc218kO85Erb15ITkFi3eVzf6xTVQaFWutrB&#10;UUQUbTVsTL0NETgFTg/rw6UScu8uQLy19sdh1fM1vfgDAAD//wMAUEsDBAoAAAAAAAAAIQBTa4wb&#10;V1ICAFdSAgAUAAAAZHJzL21lZGlhL2ltYWdlMS5wbmeJUE5HDQoaCgAAAA1JSERSAAAFkgAAAlQI&#10;BgAAAI8C00wAACAASURBVHhe7H0HmBVF1vYrOYMMowwwkkYyShaUFRaUxcCqYPpwRRcwLYLIL0EB&#10;XSVIMiD6uUpYw8rnoqAuqyguLCoKDlHikMEBBoQhM+SZv6rv7TvdfTtU9e2+aU4/zzzKTHXVOW+d&#10;Cv3WqXMuK2AP6CEECAFCgBAgBAgBQoAQIAQIAUKAECAEPEfgGFZN+RPaDP0yUHPnYZg58BZ07HYj&#10;GlQopmstP2cV5i/bgm1fvIyhH2wI/C2tL2Yufg19G1XyXDKqkBAgBAgBQoAQIATkELiMiGQ5wKg0&#10;IUAIEAKEACFACBAChAAhQAgQAoSABAL5OVj14et45uFJWCL8WjP0mfwiBj1wO1qnlRJ+iwoSAoQA&#10;IUAIEAKEgH8IEJHsH7ZUMyFACBAChAAhQAgQAoQAIUAIEAKEgIrAqa1YvHADjuz8AoOGfoCcMGS6&#10;YdjMR3BdlWpoZuKxTEASAoQAIUAIEAKEQGwRICI5tvhT64QAIUAIEAKEACFACBAChAAhQAgQAoQA&#10;IUAIEAKEACFACMQ9AkQkx30XkYCEACFACBAChAAhQAgQAoQAIUAIEAKEACFACBAChAAhQAjEFgEi&#10;kmOLP7VOCBAChAAhQAgQAoQAIUAIEAKEACFACBAChAAhQAgQAoRA3CNARHLcdxEJSAgQAoQAIUAI&#10;EAKEACFACBAChAAhQAgQAoQAIUAIEAKEQGwRICI5tvhT64QAIUAIEAKEACFACBAChAAhQAgQAoQA&#10;IUAIEAKEACFACMQ9AkQkx30XkYCEACFACBAChAAhQAgQAoQAIUAIEAKEACFACBAChAAhQAjEFgEi&#10;kmOLP7VOCBAChAAhQAgQAoQAIUAIEAKEACFACBAChAAhQAgQAoRA3CNARHLcdxEJSAgQAoQAIUAI&#10;EAKEACFACBAChAAhQAgQAoQAIUAIEAKEQGwRICI5tvhT64QAIUAIEAKEACFACBAChAAhQAgQAoQA&#10;IUAIEAKEACFACMQ9AkQkx30XkYCEACFACBAChAAhQAgQAoQAIUAIEAKEACFACBAChAAhQAjEFgEi&#10;kmOLP7VOCBAChAAhQAgQAoQAIUAIEAKEACFACBAChAAhQAgQAoRA3COQ/ETynDnAqVNx3xEkICHg&#10;OwK1awNduzo3s/sAGzN5zuUSrsT3QL2bgHK1Ek5yXwVO2v72FTWqnBAgBAgBQoAQIAQIAUKAECAE&#10;CAFCgBDwD4F6NRh/Uca/+l3WnNxE8vz5wDvvuISGXiMEkhCBp5+2J5N37ANyjiSh4v9hOn0OlGAk&#10;8jUThcjkgoICBYfLLrvMEY/8/HyljPrfEiVK6P7N69DWw8tdunQJWVlZ+Oyzz5Camopbb70VxYsX&#10;R/Xq1ZV3jXUUK1ZM+b0q14kTJ3Dy5El88803+Pvf/47rr78eL730ktJOqVKlxGTnJPLeQ476UQFC&#10;gBAgBAgBQoAQIAQIAUKAECAECAFCgBCIIgIVygLN64IRBVFs1Lmp5CWSf/oJGD/eGQEqQQgUNQQm&#10;TQKaNAnX+tAxYEt2EqKxlen0RqFeZZoBLaewyZhNyjZP0hPJSdvfSWjCpBIhQAgQAoQAIUAIEAKE&#10;ACFACBAChEDRQ6BKeaBZvbjSOzmJ5H3Mq/Kxx+IKaBKGEIgbBBo0AJ57DqhWrVCkvLPA6m1xI6J3&#10;gnDv6ufDq6vWE2j0lBCRrC2kehWrJLP2b/x36u+59zAvayynvs+9iY8cOYIdO3YoHsU1atRA7969&#10;wd+7/PLLlWq5dzJ/jIS26vWcl5eHs2fPYsmSJfj444/RgPXrfffdh7Jly+Lqq69W3rX0pj5/IdDf&#10;Fy95BzXVRAgQAoQAIUAIEAKEACFACBAChAAhQAgQAt4iUIfdWq6V6m2dEdSWfETy+fPARHZ1/eef&#10;I4CFXiUEkhyBbt2AQYMKlVy7ncVFPpOESr/HdFpprlfTycDl7Rx15iEoOHnLSV5O7nJiVyVz1ZdV&#10;0lf9t5H85XXw3/E6+M/69euxfPly/Pbbb8r/c+J3zJgxjrLwAhcvXlTa523yn19++UUhk0+fPo2c&#10;nBzUqlULw4YNU+qyJJI37ASOnRZqjwoRAoQAIUAIEAKEACFACBAChAAhQAgQAoRADBFoxZzF4iRe&#10;cvIRyRTSIoaWTU0nFAIsni5atQrEyOWxcpPu4QTye9Za8XjJbWc4hrgwksCq57HW29iKSFYbV4ln&#10;ldj9mR10LVq0COfOnWO5QE+hNkuEOHjwYFNZudcxb4vHTOYktFoXb5P/e8uWLcjMzMThw4exbt06&#10;pa7nnw94YatxlXUVH8gFtu9Put4mhQgBQoAQIAQIAUKAECAECAFCgBAgBAiBpESAx0tukREXqiUX&#10;kcwST+F//icugCUhCIG4R4CHuBjH4oj/wrxTky7EAbuZgFfYDwtzY/fUegKoc79pCbMYydrf8f/n&#10;JDMnh41hKNRyKumrhrq4cOGC4lH8DksC+uKLL+KWW27BG2+8gZIlS6JKlSqmcnBy+Dy7acGT8JUp&#10;UwYVKlRA6dKlQ97GKrG9ePFiPPnkk2jUqBH++c9/KnXxcrqHyYsVW5Kwv+N+tJGAhAAhQAgQAoQA&#10;IUAIEAKEACFACBAChIB7BBqmA6nmvIH7SuXfTC4ief58MIZGHgV6gxAoqgg82B+oWT8Jtf8P0+lz&#10;Mb3afQaUqhpWViWDtaSw0bNY9TDm3sL8Mb6jkrwqkcwJYU4mT58+HWPHjkX37t0xdepUlDhzHlVK&#10;MtL3Yj4LMZKnEL3nWTmUKI712btwnhHAKTXTmJiVkZKSgvLlyytEshqHmbfz3//+N0Qkf/TRR4o8&#10;5cqV0+uVtN7nYl1NpQgBQoAQIAQIAUKAECAECAFCgBAgBAiBhESgTCmgTcOYi548RDJ5I8fcmEiA&#10;BEOggMlbgRGoj7OQCswjNnke7o08RFydtIeA+n3Dyquk8D6WvJMnxuP/zc7OVryPOXGcmpqKzp07&#10;K2Qu9xTmj2VM4mDtv/76Kw4ePIgffvgBX83/Nzo1b4nRvfvpPITVdid+NEshpo+wxHz5Bfn4Yul/&#10;kZN7GNNGvYg77r8XZdNSQ57JnKj+iYX1GTVqlJK4j3sm86d9+/aFepE3srhNUElCgBAgBAgBQoAQ&#10;IAQIAUKAECAECAFCIN4QiAOv5OQhkskbOd7Mm+SJdwTOMY/X02eB/gOABo3jXVoJ+RxiIxtrsoiV&#10;7BuRvHkbfvj6W3z1wxJ0atkGox96TCeRPZF8CNMGP4s7Ov4eZStXROmMq3DZFVWUWMiORDLFRpaw&#10;ISpKCBAChAAhQAgQAoQAIUAIEAKEACFACMQZAnHglZwcRDK7Lo4RI4CtW+Osh0kcQiCOETh+GrjE&#10;Qik0bQ4YyMw4llpAtDdZmSyBcpoiGSw5XfWupu/wJHYnmFcwT5D3/fffY+fOnVi6dCnatWsHHkKC&#10;eyhfeeWVyrvG0BZqsjvl9ydOI3Pel9i0bSv2Hz6EPQf2o3XDJnj0j3eDO4eH4i0zUpg/o6ZPU37/&#10;9c8/Iu/sGZQsHki299e+T+Dmth1QqkRJlGKe5AVlSqAgIx0/rl+DkSNHKrI89BDzsmbP7bffXqjT&#10;ShYb+Sz31qaHECAECAFCgBAgBAgBQoAQIAQIAUKAECAEEhKBa+sBFcvHTPTkIJI3bQKGDYsZiNQw&#10;IZBwCPBYvIzYDD1DGZGaekXCqREu8B72q8nyelS4nmVAfdn0vdzcXIVIXrZsGZYsWYLt27cr8Yh5&#10;2IhPP/1UCXPhSCTv2g/sPYzlG9dh467tOHj0CLJ/O4BWzBP8kR69QkQyF6AEI6b5M5ITyYyA/veP&#10;3yHv3FmUL1NWIa1f+PPjuKlN+0IimZXhhPOP+3dg5FuvKbL06dNHqaNHjx4BnfKY5/nqbfK40BuE&#10;ACFACBAChAAhQAgQAoQAIUAIEAKEACEQPwiksRCl9WvGTJ7kIJLnzAE++CBmIFLDhEDCIZB3Tu+d&#10;esfdwA2dE06NcIElkuwZX27FEtSVqxVWJfcU5j9r1qxBZmYmNm/ejAULFqBt27b48MMPlbjIarI9&#10;9WU1ER57Edi2F/mHjiuk8LbsPQqBvHrrZny/dhU6XtMSz/KEh+zhf89nP8dOnlD+/e6/PlUI4hOn&#10;TyE/vwC/7MjC8VOn8GK/AYpHMn8u00i7eHUmnpw2CfUbNsCbb3GvbKBOnTqBErsPMCL7UBL0L6lA&#10;CBAChAAhQAgQAoQAIUAIEAKEACFACBRhBEow57P2TWIGQOITyTysRc+eMQNQ13DBKcxasRz9DjGS&#10;TvukXoMtbdPRQMv6xIfEJEVRReDoScZcapRPrw0MHJoEaHCv4n3u9LAJb8ErXLt2LVauXIlN7AbE&#10;V199pRDJ7733ntKWMcmeEtKCk8jrdwGnzigEMSeKd+3fi/25hxTP5G9XLMONLVrrYiTzcoeOHVHq&#10;fH/Bv5R31HAZS9etwZGTx/Fi378oRLL6e1XZRat+xuNTxqBB3Xr4+z//DyheLOQpDeGwFgU4sXoa&#10;Gj01AzkGFNN6z0DWE+1QyR268f9WwS7MeqY/+mUaCPd2L2LLlLuSdP4+h61fjkTDCQvD+6fmEKz8&#10;6GG0DjjI00MIxBECp7F19XIs/XkO+s1eVihXyp2YOXU4+tb2+JpfkZwb4qi7i5woibQOX0LOd+NR&#10;Y9QnYb1Uf8DHyLq/CUokUv8l01hPJl0SyYYgMyZkyiYUCFEU1s/5kvonih1JTblFoGkd4PKKbt+O&#10;6L3EJ5JZvFIMGiQMQv7pbNyyZB1MPpuF6zArmFa/PbIaVsC2347gl6PZ6LejkIxQ/tYoJXkJmIiQ&#10;o5f1CFzE1sPZGLd2N9CsPd6vXtZ7gHhcZB4f2fiMHANUvtykvaNY/PYT6DqbhZAReWJGQHHqc5yI&#10;hOZlDOEt8vMZTuxRvYsXLlyI+Syp53l2eHWKeQY3btxYiUls9igk70ZGIh87rfMaPs68i0/l5eGz&#10;7xdh5pefoUurdhj36ECljVIlSymez7+xsBf8eeClEQpZ/NAtf0Sl8hXwz0VfMxL6Nzz/8BNKaAv+&#10;TjH2wz2cs/bsYk7H+/DNzz+hTlpNjHuOydXgKpQuXVoyrEUBTmWvxMKdh7Bz6QwM/Xp7UL1UdBsx&#10;Awtuq4tABOckfAoOYdXStfhlw6c6ciq5CfQLyNmyHMsOnDT0N+vf7q9h/8iuSEvCrvZPJT5+FmPM&#10;5PGYtCYDw8aOwOhOdVHBvwaLXM35uWsw9W9jMCQ0N2kh6IaZs8ehbzqb97x8iuTc4CWAVJccAom0&#10;Dquy7sHPc99m85767ZOOPmNn4v1O1eVUj3VpX8d6lNcHX3WR7ago6y4rnqflZcaETFlPhUyiyvyc&#10;LxOtf4rSOEsiE45UlRiGt0h8InnRIuC11wS7gJ1a5W5Fo+Xbw7ztBCuwKFYa3a5pjwXpFYIky3ks&#10;zspE1x3HWXnj3yJrid5OVgTykXM8B6+zsAmTcrlHewomd2yDZyr74Mtx7gJwmsXMNT48xELzFiYA&#10;c++vTGw4eSacbAqV7oBhI+7GdRUYzVgxA91a1Y4BebKSSfNeZAbS4WvmyRsg7zmpyx/uXcxJ2y++&#10;+AL//Oc/UaZMGVSqVAkZGRl48sknTdu7tIN5Re87HPJU5pcReB1nz5/D+YsX8dHCf+P1Of9QCOEJ&#10;jw9W2ihTqrTS5sGjuUqdnQf2ZSEt8jH+sUFIqXQ5/r7gM/x6MId5MAdiJPN3OJG8ec9OxcP5KAuJ&#10;seXX3bjqyjSM7PMIUCuVxbZgH3EHWH3bWYxm6ecA5o3rh15fZ7M3m2DY1LcxsZXZQYN0xXH+gvbg&#10;pAgQ6KHeyMOqjweizVsrlN8kpDdZrC0rzAPMJ2Iz1nrGqv0z2zHr1WHox0nklv0xd2g/9Ezn3sdB&#10;z/rpV2HR7IHoUs6v619FdW6w6PCQvacWofUh2safQOvwpU2Y8sD9GKpcCmuLyTOm4ZmG5aINmEft&#10;+TDWY7Y++KCLLMox011WUI/Ly4wJmbIei5k81fk4XyZC/xTVcZY8BuxOkzKlgDYN3b0b4VuJTyS/&#10;8QbAPAXFnnxszV6LhutOoU+T5phQ53KkhX1vqGXUi902hN7FU5i3fRN67cjXk366EBeVMax9O0xM&#10;YZ1MDyEQhgA7PTx9GH/bvhlD97JwE+pTOgOLOjdAlxI+fBAzQhgXLob3RaeuwG13OfSR8ZpPPBGM&#10;LFY6vo/Mxq6dwYjwq5U6tKEjOAk8ffp0TJ06FQ0aNMBNN92E1NRU5b+c7OUeyvypXp0RtyfyUDIr&#10;W+eJrIa+uMTKcrL45008tMVyRgZfhpIlSiItpRr+1O12pc0LlwJ9M/vbr5R/N7yqDitTgoW8OIpz&#10;zBv6uqbNGVlcQ6nnUv4l/Lh+reLhXL1qNbRr3Jx5L5fHdWx+489lLeorhDYOB+IuSz15mRjeuz87&#10;2OBvFSFCTLcRiyf7luo9F4V93IC7kCYhX6FNvI/ddpIddDzLDjr4HB8+Li9ueQ+N3q2Mr/wMQ1Nk&#10;5wbrbs3P/gy39P4R9/nhCe6jNSVM1Ym0DucuwkN3Pg0lY01Kf58PdXzuQT/GeqzWBz90kYU/VrrL&#10;yul1eZkxIVPWazmTpT4/58tE6J+iOs6SxX4j0aNdI7CrzZHU4OrdxCaSpeMjBz2F96bakHRab2KO&#10;6VWYe1Mz9CxtRugVIOfABtRYBX2Zi7kYvmQ5JimhktMws3ML9C2ftBfCXRkevQTknzuOz/ftxpOb&#10;94Z7yPsZV/uIhrDWdoRQnGS912J8EYzm3sFStlaHxYmudbvpK6+88gr++te/4vrrr8fjjz+OihUr&#10;omHDhgqhe/hwwPuY/5tl0kP5y0qExU3WVsrDUGz5dQ827d6BT/67EE3q1MObTz/HyOfLULpU4NBJ&#10;jZW8//AhXGRtXHVldZQtXUbxXC5RvLhCKp+/eAFf//wjZrEwGW0aNcWw3n9WPJXLsXL8uawsu+J9&#10;kXlW8x/JJ0AQvBAIA5ToH4Uyuvu5EZWRI9pldd4WRejgwFOc6Vqhp3BqK9OOy1jNR0V1bgj1wwXs&#10;++5j/KfevXhICR8SjE35UTqW+Eng+2ZU8V9x4qzDhjiliZ5bwJexHqP1wRddZMdOjHSXFdPT8jJj&#10;Qqasp0ImVWX+zZeJ0j9FcZwllQm7VyZGcZITm0jex+5PPfaYOOgFxzFlyQp8m6ENQ2F43Zgwr1xj&#10;rOxcD61NHUMvYtXOlWiz5wpdGV0cZj89S8U1p5LxhMDF01ick40x63ZgSelamNw0Db+vWgnHd60M&#10;hkNhxw9+xdXOZ7F7jwW8Z02fv04EytklKtJ6LcYTwcjjCj8feS9X6cZiU+vjHp8+fRpnz57FtGnT&#10;8PLLL6NJkya49dZbkZKSgg4dOigeyTxuMvce3rFmPcDipHdrez3KsPjEVStWVryJjQ8PQ3GYeRjv&#10;ytmP/67JRI2UVPS++VaFBL68YiCd3akzecp/T+adZm0UoAojrksWL4ESrD4e0uLMubMsVMZ57NiX&#10;jbXbslDriuro3LKNQkaXKhk4lbyME8inWD2Xy6bIS5RNU+RdbqzBv42o97J6WmMieFt4qjBVljgI&#10;6JNCxipueZGdG4KGkn9oER4ZuBEPzFLDhwT6pfOv9yZ3ItaYDZREWofjY4x61VXJNNaTSRev+jc6&#10;9ciMCZmy0ZE+8Vrxc76k/kk8eyhiEvNQljykZZSfxCaSV69m3JEEeXTuAB76z350svMQ1nkTs96o&#10;1Rr7r61ukXAoQCT3OH+1JpmeIQ6zn56lUTYWas4LBLh97MGEvDK4iYUi6FI+SDLqDjB8jKt9kSWQ&#10;O2GSaE9VbSgbT6lXWCuq81pkxeLG62QPE2ZyodwFZzFv4kY8Wbk++8CtIp7oskwzFmfoLZ3+Bw8e&#10;xLFjx/DOO++wcOyvKeErmjZtirS0NNx2222K5zGPm8wJ5SkvsoSF7L8vPzYYlRgh3yC9Dsqxv6lh&#10;MtQQF7wB/rvfjh3Bhp3bmZdxKaQzIrh4seKoGcQ/nyfsY496hqV9l//+9NkzyGM/JRi5zIljTi7z&#10;hH1qEj7l5TwWxmTPAaBxXUnjTcJNU8F+ZhNPMpsYYUN6+LkRleyCKBdXQgP0fxU7eLtxM66jDIJZ&#10;c0J2EwdyJrMIuuuaPiTxEurjojs3cM/jU3vmY8BTo/BBIIQ/AmT+1Vj59iBMvGoUZmVsxRtvvc6S&#10;rVVGnxGT8NZtGTHIk5BsgyCR1uE4iMPrWfcn01hPJl086+AoVSQzJmTKRkn8hGvGz/mS+iduzUFo&#10;/+az9PEgQxXmBNisns+Khlef2ETyTz8B48d7CtrF4zvRaOnmwMc0e+o37oisepUhnvJMH2PZN89S&#10;T7WmymKOgO4Aw8e42laJ9lQALBPuBQroPBtCH5PtxIla34DWJtrLZ9dvd6LtqMNoPuIaLLitXDAJ&#10;pmDjHb/TFdy2bRv279+Pjz76CDNmzFBI5Ntvvx3VqlXDDTfcoBC33Es4/+hJTJvyqvJux2taKuTu&#10;7dffiGqVL1dIY04Lq0n3eBn+uxPM2zj7twOKp3FK5cqMDC6GqpUqK3VoYzQr/w7+jhPGvE01tAX3&#10;Yi7BCGhVDq3wxY6yhJ97WRb1OmlApQqCAPBiybZp4leyJzObWMRsYgaziboWNuHnRlQC/qgX1cc+&#10;j5XHZ9TVdmxQ1G4cK6ICkSDg69Vs0T4uqnOD2nGBNeFPGFJ4EKcQ/M/iu4yuaN7kJjzeqQb2Mw/l&#10;hr4nPYzEmBLp3QRah+MhDq9nXZtMYz2ZdPGsg6NTkcyYkCkbHekTsBUf50vqnzi1B9H9m5/ix4MM&#10;TL8KZYEWGX4qalp3YhPJs2YB8+Z5CJoa8/jXYJ3l0Kd1e7xfnXWO8HMG835Zjl57+bV0N+8LN0QF&#10;kwgBXTgUP+Nq57HA3WfPWyNnSyQbPBuQim62pFw0O+g/rLHPlQbzDx3GI49swqzcKixreFOWNby4&#10;nCCtPmJDt1aIyP3hhx+wceNGltNzIebPn694IY9nB1jlWVK7OnXqBNpkXsj5m3fj7x+8r/x7YeYy&#10;nLtwAVMG/D9cXeuqMBJYFYh7HfMYy/xRPY55/GOz58LFi0o7amgLo3ezWoeSsI+V5U8pRm7jAHMh&#10;q8ROKuvUEMdB53me+AnnlCvZjzzNbMIpk7w2dIsPno/iPRDlktrY5/E0rqMMg6E5cbuJrZzJ3rrO&#10;W97j+MjifVxU54agdSkf0k/in13eLDyIUwj+mSj+/BiMbXUFO5wLklaLb8AWipkc+bBMpHXY18Oe&#10;yKGUqyGZxnoy6SLXizEvLTMmZMrGXLE4FcDP+ZL6Jy47XXz/5p/48SBDSLuOzf1T1KJmIpJ1wARj&#10;Hm8O3t1DCiZ3bINnKov7I0OJw7wUQ5Xwpi7ej7oJUIOxR8AQDsXPuNonWaiDCwGS0fTp1BW47S6L&#10;P+o9G4B4IhjnMJm/B86cxqxXs9Dvax6+Iw1zP89AzxTTAOfWGFw7A6h4dYhI/uabb7BmzRpkZmZi&#10;6dKluOWWW/DSSy8p4Sx4mAvVczh/2QbM/PxTpd45i7/BmfNnMX3Yi2hcu65CJPNH9UjmRC9PlMeT&#10;6PFYx9wjuUowNjL3ODZ7LjESmbfFQ1pcYO+WL1MuFDZD6+3My/B6+VNy32/AcYZFcVZnU4mTSm28&#10;XCR44rUz25lNDGM2sZ0hcg+zieeYTVgcLug2ok6kc+xnDu8k0H5sFiW9bRCUsRvvOoJqCkNA7y3v&#10;adgVmT4usnNDsEOUD2l24+b5tzGx1eXKL5UbSgOzMXy2GjPZxGuZLNo9Agm0Dutuq9UcgpUfPYzW&#10;kmf47oHy+M1kGuvJpIvH3ex3dTJjQqas33InbP0+zpfUP3FoFTL7N7/EjwcZtLoRkSzZ00OGAFu3&#10;Sr5kV1zrTczLXYW5NzVDz9ISRJQSh3kVPlCa0b+ff+445h/JxbyNm/EBcwwFSqNz/YYYnZ5WGCvX&#10;URsWq+70ESw8cRxfhOrhL1VEn8YZeOjKKyTquoitubnYkHcU03jit1DbXK4GGJiagm4p5S3i3Bm9&#10;t9WXnXS2C9vgRjcj+R+UQ5ckMR85xw9jQc5u9NvBrvmzJ61WE7yfkY6b1RjFwdeUPvotB6+rePBk&#10;eOyqwOPVrHBw7DCBAvpwKHAVV5v15eFsjFu7idkWt4XGGHlVNTQoYbDdiIhk7bUhrpYfBCPPOLsS&#10;C3dsxBevvxqKxwhkoM+AR/HQDb9Dl3RjMsACnMx+Gd/uyGTv7NS8Y4S+AoZNbc4+ggOJ6CyfIJHM&#10;vX/5M4vdfPj222+VhHtnzpxB165dMXz4cOVvodjHLKFd/todeOcLTmgDI9+dxkJRn8Kyd/6Bto1Y&#10;3GXDk3v8GA6wuYAn1DuQe5jlwquEG69trZRSYyOrr6htqCEtVmRtwN7fDqJp3QwWg7m2IgN/Rxsb&#10;Wa2j2G6WkJT3OX/q1wTKlxOwR8DSA7DgEFYtXYH/fj8DQxVilj0t/4yZ9/wBt3RsgjThqdJNPwuJ&#10;HixkVb+xDsNhiG4jqied83M3Yf76TMwL2WUqOvd+EqNv72Zik3ay+q27eduK/Bt2Y9tSTd8pRTtg&#10;2LB2ODBzanDsGMl247gP1u9EFjh6hxgIwpDYTrgLHGCd2YPFmRuxOkxX3mdPYGATRoQVZLP54gc0&#10;nziN3VpQx4ULu9F5qmiwd8JH102nsXV1JjbkrMW0CX/XrMVBea9ri26talusxVpvcuv2vbNf0XEY&#10;iU4XkLNlOZYdOIif577N4u4G1m3TRwpnXoOLPuav+T43RHdeCMwHm/CTCb5p3YfgjY7pLPlrGjoE&#10;5/XAh/SPuG/2OPRNL63geGL1NDT6KB1LVO9jM69lUXMxlJOVD8b8DUp9TnOFIXlwqHxprPp4IEuX&#10;sEIvlc7WuI3+hAWLZ6Pf7GVKubTuQ/F+n5642bBHUXRZ/g1eV8d2Sg9MHvkoHm9rNaYDzfq/Dkcy&#10;RrXQGG6rdX8N+0d2tcgt42AQuivkalkv9prGvs5A37FvYjoLx1LMKJKXY92D9cF6LLC1e8TduK4C&#10;w8O9GQAAIABJREFUc0So1858H+KlLrJjOQLdpce/rGxW5V3vHYwVyowJmbLGdlyO4XgYZ1pVPMDd&#10;v/nSbf9EaU0XHmfxt1eUH+cu929m4921zXklgw/2cS2LkVzRyJF4NTma15PYHsksTqmnj86bmNXs&#10;gtDTxVhWyUx23S9zdxbu3LQXOWYCl66NuWyz3rNM2HZGVzr/3DF8uGsrHg6Soea6MxKRxWd9K72i&#10;TaITLeloj2BarWb4vFE62pU2yhYgZ5flndIT2iECl7VxYAceW7Vd81GsbLUx0yTZoXvdLMhwNUni&#10;xVOYt30TeplhpsPdSl4uc0X0bd0W01mIE/secmuN+gMM+bjcjHw8nY1blqzDwpAIFgn7eKgD1T3W&#10;TFw7j2TjxkP6A94en/zcDfhwzjQ8HPwoMy/NCGVjIh+rRTSsglTMnN2QfQQ79GKdoSzJ5u1KGAn+&#10;vP3221iwYIESUqI4CzvRqVMnDBo0SPlbiEg+eAT52/bhzbn/p/z+pffexsm8PPz4vx+gTaOmYZIc&#10;Pn5UIZJPnDqFfYd/U+Iid2nVLlCnobTahhJnmf0sXb8au3P2o3XDJmhej3lOB+XgRLLK46p16Ijk&#10;Giyba7UqAkZq5gF4Oypu/RqvK8mUzEmdtO5jsXhIDzQqa88mu+5nAclDRYRtQv+BqtuIqvZd7BAy&#10;P3kdd06bbz5/p9yPudOHomeqwwEFEy4quhtxYpulb794Fw+9ZSG/sXzYuA58qKzb+h8M0tThGEfZ&#10;0TskSBbm7NAfGoXaZ+1+NxOPjZphWENsSAVZXY1hEtzYjbIZ3Yrdmz4NEUoKpEJkCtNxxTyMGzfZ&#10;5gAs0EFp3Z/D54/3QrsUo51ZfEiq7bPDH6/sV2wIeqCTznYcWhXCWVOHmz5mr/s5N0R3XjiNrC8n&#10;osuEz83nMy3coaSbJqRxMIxF51/vLYyZbOK1LGYz2lJu5GPvm34UOofpyc9dhlEvjsLLwXWt/oCP&#10;kXV/bew0O9hRbe3MLsx7bwJ6me1VdOuB1RzG9bUhMhU4/FyHPRijuo7VExQBDJtI5JbRVGZ2WA2P&#10;wkyd2YApw5/CUF1fh8vp6ViPYH0QmxeC2FmE/PFUF9nB7Ep3l+NfVrZI90mOIZZkxoRMWVXwCMdw&#10;HIwzRZNI92yhfvRzvpTvH7Gxa/I968aOhcdZPO0VXY5zl/s3HayR2pwHMvhmH0QkS44gr4lknTcx&#10;+3Cr3x5ZjVIkEokZvHQZmbm3UWnMyVqPIWeuwMy6abjlisqK117+ucMYtWYtXs5VXJMdkvqxU4tT&#10;+zBg+S9BT+ZUDLumPvqlVQ14nBYYieorWEiOFiwkhwmxEUascu/VBhhU8wq0VsjigFfwnOwdIe9d&#10;pDTAopb10SWMTA70l47EVMj3VOzdug5dt58trLtUHmatWI5+p+thZed6aB3imrzSTR8egvfdproF&#10;jPRai/fK1sObdWrizsrMi8aAu9LHDSsgixP9LMPiENX7uOAsFis6BEkzF4cKwtasO8BwF1dbmEg+&#10;wohku4d5uGIgI1LNHuPkKfsBb9muMSM897Loh35d2qIBJyXDiJAbWezjl5kXYUVNjU+y/7/AkgGt&#10;R9fZpwJjakBL9jFTUf5jJkgkq5U/9dRTmD59Om699Vb07NlTiYvcoUMH5c8hb+H9ubi0cz/+35uT&#10;ld9/9v0iFrLiHL555W9o2aBxWLK9Q8eOYP/hQ8rPyi0bUSMlFX26/zGQMC8YIzlEUgdDXew79JsS&#10;BuNvX3yC5Rt/wWN33IP/uenWMFR5HcVZAj7l2bW30CP5yhTgyqoCZqn3QK3/2Ct4K+9TdP+qGiY/&#10;/QAeuDHoeWyyGNuTi170s4D4uiIGXWw/cA0bUWbfex+vijl/G4MhB3+n87o2Jx/sPpxjoTs/7V6M&#10;MZPHh8h/7mn45t234c6GqcFDMb6x/AH/WvBuoYe55biWiaNs8OBwOHTSXRvk5NWkG7B35mh0/fAQ&#10;u4kwAINuvhGtq+5lMVr7o9++B02uTbvUNUSUGe1Kxm7Ud/WhfxzJlDAyit+6COqqkMVcpxWY8++Z&#10;hQR1yyew6IX+6BJGJiuzUcBD9KkZCkHIx+Kme0vi79x+VzTWjV15+xUcd57rxNp19GwXlC2smEwf&#10;+zU3RHteUJPCfBwgkfltkod74t6Qt3vAQ+brHz9XDo3AbCjrCZ5M1yT2sYn3cXioC9m+cSufth19&#10;vzoeeKm6TeDH8EYPZrMxdQmTGPH83pUPhuZSGMhopc3H6yKLH0DOZvtK1fu44Dcsns7ntYAHs32Y&#10;Fp/WYT/GKPyIw6v3IHaeT4Mk8ZXP2XhDa8exlbe6X2NdZn1gh6yb52LEs+ODB4yBmymDu3RCD6u1&#10;23Qt80sX2XEtqrsX419WNq/3Dmr7MmNCpiyr39MxHKtx5jXuPs2XSnfK9E+013StvYuOs1jvFb0Y&#10;5zL7NxUjn21O6ADVZ/sgIllyAfCYSNZ5E7OwE92uaY8F6RUkvFC1YRbY+42vxu9/24lvqjTGOxlX&#10;GsIMGMIZqB60YRAwozu+Gz2Wbgp4ZZVOx8z2TdCXXWXSPQZvalOv1gLm+bp+BXplB8lEq7qUb1J9&#10;2bT01ljRvDpqhjkbGgjces3xRrEDuOdoZcxtXh89Q6EjzmNxVia6nsvA/murB6+8eagbzLDPxuYr&#10;m2JCncs1V+6NZH9zLKx6DE8cqYzZBs9rPTnrIsyJqDnrDjDcxtUWDG3hRCRzmSe9aSq5juxhJRw3&#10;9kL6MxvY8g/06D85YN8pd2Lm1OHoW9twNcNwbTW8bUYkF7DDimfWoV8mTyZYFn3GXoP3O/EruJKP&#10;wSN58ODBmDFjhpJkr1evXqhduzbat2+vVBoie7dmI/+3Yxj8xkTl9//+8Tsl2d5Xk99Ci6sbWRLJ&#10;OSysxeqtm1GjWioeuPk2WyKZh7PgRPKMf89D5uYN6H97T9zXtXuYcjoied22wr9XZcR7rerOYIRd&#10;eWME18DRmHBPS5PQFSfZFeBn2RVgFp9aeay8Rb3qZ2fx9fMiTxDFyMdMfiDk5NVkIEoHPIbf//Q+&#10;vmk8BO883CVwqBF6DPHCbQ9VYqG7cbNi5/mg/9i0HNdSWavl8NERoPc9jzdKfYt7NjTF3KH90DN0&#10;TTy4cTzyiIEokNFVMIO9Tlcnu1GNQuJjo2A/5k18Er2+DIaHsZr3lElGXzbtttewYnhXk7XYL/sV&#10;HHO+6MTadvRsF5TPWEyqj/3ANgbzgvYw2PYmBbflv+CdFq+EEusVJpRhB71jR2B020MYo4uZrPk4&#10;bTkUKyf+Ca0dbqeE9VwE8hXWZSDPHG9Oafo2zMvQrN/nYXPH4Yb10EjYPY+FLdbhibVNMNtwi0C/&#10;j7KJ2e/HOuzXGPUlDq/MGqIhJmz7266vVQvyY6zzukXXB0Yir56B3k+9HbyJExxvneqa3zINzo/f&#10;hg59tKPKL11k51xB3T0Z/zKy+bB3UJuXGRMyZT0fw7EYZz7g7sd8Kd2XMVjTdeYuOM4Q43nBi3Eu&#10;tX9TNtI4tWc+Bjw1Kng4Z/dN5Nd3QhTsg4hkmQWAlfWUSDbG/LWL5WshZ8GpgNftoYCXsRK32DLM&#10;hBiRnH/2AB5ZugqzeJW2xK++7XAi+QJW7VyLNptZ8i3+2NUVlF5PpJqHpGD+yNiavRYN1xUG7TAP&#10;hxEgnG84Xh1r6lVWvES9040LbIxvbYW9SWznlCZY2aYOWhviCUeLSNYfYPhIWHOYXBPJxnimouSK&#10;/Zgu/Dhl5WzJFC0haEZiMyI57xhLBrQOk5RcmYJhLMzECxLJCxcGAoW8+eab+PLLLzGExWQfPXo0&#10;SpYsibJly4bevMgS5x38fgUuHjmBRg/cofx+wuODUal8edx+/Y2oVvlyhSDmz3lGLvNEeLknjuEg&#10;C21xOUuwV79muk4Koyey+kceG/nYyZNoXv9qVK9azfQd9Zdqe9ASyeWZzPVr2XcI/6vO87wDnp06&#10;BmNbXWF5oKb/MDa3C+/62Vl8XQmZTMtmG1FjGJVQ5eKb71jormuTxxe31IMrpD3Zt4kpKoOlrk6n&#10;QydjEk+rMA4BouqGrTdhjebatN67VkZXm2vvUroGjUL3MWgX09Nw+GI37wWr1o8xq7qNMUCZF9uD&#10;YzH7kQ4mB0Di9is24vzSySZOrJhg1qVk+tiHuSEm84IS5/iFQAgsW8KNzwmj8c11Y0KJ9SKFW+R9&#10;8YRG9vIJk7VcqFDfAp0HTMX8+5tpCLvwuLrmc6lJvHcLMl1YNs/XYf/GqF38cJF+Ny9juNViF0pA&#10;dCxr+rrbiBmhQxL9Zkq/11Tyc3iwD9DfrLA5cDeQHZZxnFWhlXVnKNY/MZM5ThgcBXyYt1z1p+Da&#10;6NX4F5XRl72D2rhNbOow+YTL+jGGoz/OfMHd8/lS00uC/ROLNV1nS4LjTH+oxWuI5l4xmKQ30n2I&#10;6Jyv7qF1t4Zi850QFfsgIll0+g+W85RIDnrM7jgerNyKOLWR8WIuhi9ZjklqIr2MFpjdoJpFAip9&#10;kjhnD2J7D2k96RlOguv/LhjzV+flbNW+gcB1CIMRQk/n8RyZbkqdBo9saw9qQ3I+m/jUpvGuhZOJ&#10;idqygdjWJQkUrUOinGsi2Rikvy0LL6FNUiUhg1pUd7JuH8tQ//FlRnY9yTLIH2AfyVsDH8kp6Vg0&#10;uw66lHPRYUWcSNZh7RgHjmHt5C3uaT/L2ZmULrqNid3GissgGDMtFroLe7AGsdR9bFoToFJYSnkL&#10;GMga2/ANxv43XGO39NY109V6DpPS1ezD0Wbc6Ocypzipwcp1Y8xirjSMQ2vPZQn7FRxuvumkCzvA&#10;hPEsnJLhY8ZpnvN6bojFvMDg08VL9SVZrqDBWBTzTD5df9kn3AvZrpmHtvCYMuyPbLy9TWPWFg8H&#10;RHoOcliH/RujBruyDBfkwjaEbiMYDyKt+zuEgZ3HvNdjXWZ90K2bbA8SdrBhgqHyzgQcefQ1TdLY&#10;YDm/dJHtSm0/2sy1no1/Ifn82TuoTet0cRgTomV9G8NRHWf+4O71fKk1IaH+idGarjN1wXFm/GaL&#10;5l6Ry+vFOJfr7ziwuWjZBxHJQrN/YSEviWSjN3HpDCzq3ABdDF6qdhLqyFrH97UErFlcXH3ICFh4&#10;zXJ5jPGWw0lUA0luU5deP4EkcDoCV9SL20vdghLrwkPYHQJodSqNzo3bYH69KiZXxsLjXReG5JC0&#10;U9viBmLbMsSJR206EclNmwMPPWbSmNEzx+ZKppCohlNwm429MZ6n+aI3ADnfbUeNUUHP+HYNsGVK&#10;dTRwwSMjSCSvX79e0eTll1/Gp59+Ch7iYtSoUYpHcpkyZZS/cc/fI0eO4JURo1Fw9jy+XRGIffjZ&#10;uNeRUrkySpYoiWIsXjEXg5ddtOpnrNqyCYeOHkXOkUO46so0/O6aVqhSoSI6NLtWCYHBPZb5U5Il&#10;9+MPD31x7vx5zPrqM/x6MAedWrRFvbSauPbqhmh0Vd2QHCrsvI5LwUSBJX5leJw8E/iTkEeyoV9E&#10;PgptP2C97mch4woWMku+cZelTchtTESukMVCd8PVKZjFEzdgqLtm1p8dwAw0OYCRtAsZbwHXMXCN&#10;utp5AQd11sllNYfJ2Y2KptDHhsFTG8IhAATiGAp9DKrSitiv6FjTb9I91UnKs11UXl5Oro+9nRti&#10;MS+Y2b9dAkcZLD0sa8jDYJ1g0qlNrX3bHFKHPu4AU89P4TGlb8+aAAyPWbt/ZNdgqDetTpLzrWLS&#10;3DP1fgzdF6hHH6LIzzGq18k5JrVT32n+LrA26G/fmOmu1qdicN68r4PFvB3rhbo4rw+GuKESSXyt&#10;EPVLF4keVIo66x7t+cmvvYOKjMyYEC3r4xiO2jjzC3ev50uthYv0TwzXdI2owuNMeF3jlXu5V/Rq&#10;nMvs3/yyOTkZtOH77PbIYnyHzQxMRLLk8uQlkazzJmZySCdXM5CjTu/rCFiTuLgiHrssyd6qg/vw&#10;xobNwSR87MOgVjN8boj1C4OntHjsZwEiWUvgOpLnwf71UjelSgnsnXAPmaCWfHcTL1vQlg0HGKae&#10;6YJVCRU7fpp9cORbF+3UFbjtrvC/Gz5S7K/FCkgicjrHswp//yXeeO3VYEwjuw/f11is3s9YrN5j&#10;SuNpva9hSYKqSCTK1MicMQyofhs2btyo/HL8+PH45JNPLInk3NxcjB0ynIUVP4ufNwXI5/kTpyGl&#10;UhVmmYFHJZIXLF+qJMo7dOwYcnIPoU5aDUYMt0HVSpVx47WtTYlkHg/57PlzePdfn2J3zj78vlU7&#10;JRxG64ZN0KxuRqD+YOgMZTRYEclCMZL1nlVCH4V2H7Ce97OAbYWKyOgiuREViWkXE90NHxsCBwFi&#10;m0/BmGFB7KU+YEW9KMK6PkJdLa/2y9iNKpQgPgYPMcvr1WG6OhHJPtiv6FDzTSc+mcnEOBcVmJeT&#10;6WOPsY3JvKBiY4xpz3/PYrCOHIjBf2hmcXtOBtdIy3oln8h41Hxgmh7oSPS7yHqgQKOds+xuYcnY&#10;ZxBzu3XYzzEqrJMb23DCK2gvH9fAJyPrYfqQ8YEbaWHrnqavbddEiT7n7Qj3u4A9GsJQCO29bCH1&#10;SxfZfhTQPVSlV+PfSUa/9g5qu052q5VPsGxMx7BX48wv3D2eL3XmI9A/MV3TJfeghqTM9glfZeY4&#10;pzGn/Xuk41ymv+PA5qJpH0QkyxgiKztmDPDzz5IvmRfXh35gRFT99shqlCJBROljBTu97xR/1zw+&#10;8WU4dfoIFp68gPy8gxi0eW8g87bypGLYtQ0wuGYVw8eAgWRlvg8zO7dA3/LFnHETIDl14R+cyPNg&#10;i97ppqoggb3Oc9kmHrFOd1FPa2dIw0roSH4f21Eb5t6pFy5aC2pFJOtOMDlRq2Zzd6Eze8U85mcp&#10;JWP8wp0nkJ+zWMkaX2jfTh+777LkQDPR62vufVsK3UZcw+LflZNIlKnR49oZLLz51ThzJuDJO2nS&#10;JMydOxd16tRBRkYGrr76anTt2hXHGBn8yy+/4PTp0/j6i3+jOPNIfqn/AOWda+o3UDyKjfGO9x8+&#10;hMPHj2Led//B9PlzcV2TazDo7t4snnIFtGRJ+bSPSg6fPnsG+czD+IWZ/4usX3eh+3Ud0fCqOmiQ&#10;fhXqptVCPiOOeTu8fLEgoRxqdzdzT1I9kq9MAa6s6tBhLk6fbTa43vezjL0JeqUpVcp87Bjt19yz&#10;NSa6S39siHhbcHxk7ELuA1aMyDbp96joah9yp1AqgY8N4wZeJrSAgWQIT4jovf2KjTRDX3uqE5NA&#10;18cehFMKKRW7uSEm84K2M8/swrz3JqDX7MDtmdCT0gOTn34AD9zYJLaEsifyGezS7NDozAZMGf4U&#10;hq5pzMJ0vczCArBktLpHYkwJxtDUH4zYhdyQmW+DQlvOhz6PUakkrGKzSmEp+1juAW/k8dh5P4tt&#10;/cc8lvyxfyBHhjF8QuhDvoZFX6stSvQ5e0U43rUA2e4cvi0y7Jz27OK6yMohsjZq6vRk/DvI6Nve&#10;IdiuzJgQKuvzGHYIIeXZOPMNdy/nS4PtCPRPzNd0RWTRcebXHCc5L0Q0ziX2b1GxOZnQnOrNyUj4&#10;DhusiUiWNMRZs4B58yRfMituJFvNQk04NSPjwerkQWuUx6btlPqYWScVHatVRQPTMByGZHiiXsO8&#10;SUdPZgkCN6SCl7qplYpib2jbLh6xTncJ8t3JTAx/F0toKFmpXXGXRLI+ppEouWIliHFTZCNwyz9j&#10;Zq+O6NiuDRrYZYC/9Aq71vl+8FpnFfax0JR9GJoEHhSBMkgkq0U5kTyPzTMVKlRApUqV0Lx5c9x1&#10;113gnsg//vijQjj/uOQHFD93Hv+a8IbyWoWy5RRi10gkn8g7jdNn8jDry88x4R8z8btrW+G5B/uj&#10;YrnyCvnMH613sVbcEX97HZt278Qt7W9Ao9p1Ub9GuhIagxPJnGjm7xVnYTR0z579APdC50+NVKBa&#10;FXsEhD1sCqux/gDyoZ9F+k8tI6WL6CaMVy5ClMZCdzcfG4J6S2Ep4y0gt6kt7P540TUoke5jw4rw&#10;NJAiTnF5tbbuuBkW7EelThH7FR1ofuokQ9SIyhssJ2XPXmIbi3nBDJvT2LpiHsaNmxy67aOWch9O&#10;QrIPbIt7IJ8tuVsYRgCWh+Ki/S5AWqu6iob8kbLPQOXW67C/Y1R/2CMQXkjSTKxjSgf755vrA+GY&#10;yu5msYL7o1/mIdaCVo5Cb+QtTjH0hckYyXnUcX0wzguRho7j8onar6Qukv2nPzwRPQz0YPxbyunj&#10;3kF2nPPyQnOCz2OYieH/OPMRd0/nS4PhOPZPnKzpjnOMqleczAuKOC7HuXB/x4PNRdk+OrLwpFF+&#10;LmNEh3r7OspNe9CcZ0SygWyFSagJJ3GlPFidCFijPGrjLKYvI5sGVinFflESzSzJY62whhi8gl7D&#10;ysb0dDZuWbIucFUMZt6yogSuVh4vdQvWK4y9oW2beMRy8a6djMPq7wZiW4bkd9tkHssEyTxnLR9G&#10;aqJ5C8OfxZOZiIllrE99iyUX6f0EBja5nP2iEpo5kceaxvKzx7JEe3OCtpqGuZ9noGeKmwDJrNJ2&#10;nzGn5kLP3S1btmD//v04dOgQDhw4gHLlyqFq1aq4xGIZ5+XloQTzPE6vWg2X7cxhcY4D2JUobk5i&#10;HzhyGLnHj+P//vMV3vh0NgtT0RYv9v0LypYugzrVayhkcCkWg5k/6tR8/sIFRv0UoN+EF7BmaxZG&#10;/Kmf8l5lFle5IiOstY9KQnNymT/FDh1lzqTcRYc99WuyOMn68mH9JepZFXrRboPrfT+L2VeglJSH&#10;jYDXQWHbIuRnLHR38bEhuvmUsgsJbwGpj11t70eqq0BCJqU5wQ96odjLhoRcAmFHVI0dvdU8t1/R&#10;keajTkbC2zIUiaisheViNzfEYl6wwcckfJRS2oP4rPK9YvJGJPLZjIlQXF3cj7nTh6JnamDN1T3C&#10;Y8rea1Zbp3DIH6n5lrdgNx/6OUYlk1a6MQqLeJ4BLN8ERsxgt8/qsttnWj3T0WfsTLzfqTrbSO3H&#10;vIlPoteX9TBz9jj0TS9tLYVwn4djbuvx67g+GPrIi7nOL11k+9BR92jPT/7tHUzXa4cDY7E5wd8x&#10;rMjt+zjzEXdP50u9PTr3T5ys6aLjLF7mBS3Mkuu8+P7NP5tzLUNIb/d8h+0UTESy5Ar10088gKnk&#10;S2bFDcnoYBPywKo14WRvvAInAtZA/tp5zjpq7zaZm4AnszCBqxXSS92C9Qp7D+v72ToesZPHuCPo&#10;ggUMGEuQ/IINhBc7d4EdAp61ft2USDbEGJK5vsxaCky4P+K+0Cbe600zP/EbikZPLQyEwqhZDys/&#10;qoXWLh2S0fE7HT7c25eTutu2bUNWVhbOs8R3p06dUgjkihUronz58rj55puB5ZtwmV38aVZr9m8H&#10;8NvRI/jkvwvx9mf/RJfW12Hco4NQmpHHaSmpjEiGQirzRyWS886dVf6/94sjsDJrI1598hncfkMn&#10;lCxeQkn8p8ZfVoXmZVUiufixE8Be5qFTnJVqGoinbP248FS0jevndT/LWL2ElxivVir5hMiJfix0&#10;d9Gm4ObT2lvFpE+EvQW4kWtj4Npd9Ta2E6muVp5zknYTFEu3qRSMvYzur8E80ZZRV4HNsKPXjLZO&#10;EfsVHWuGfvBSJ4frtqIShpeT7GNP5wYXduteUfE3z+zBt1+8i4c04aScrsKLV+5BSVfyWdm5Gp9x&#10;v23SNTFPQa6bfn8UHnYmtDKzfco0tk+ZEdinWB4k+bwOezpGDbIK1y1hE2ZrREuWv4WTw/vvwsqJ&#10;f0Jr5baaXpaA/bZl2Yo55l+g4QAW/uL+ZiaJtTWyeDrWC+t1Xh/cE4WWSPqki0TPKUWddReo0dX4&#10;t6rXxRwstb7KjAnRsn6us0GcfB9nfuHu9XyptRuR/nGhl4DJyxYRHmdStuzlXlFAI6FxLrN/c9E3&#10;Qvj4LIMAVKZFKpQFWjh957ut3Pq9xPZIXr0aeP75yFExxAKGC+JWFyvYybPUkYB1S/6aQeGyLkPy&#10;QdOYz8IErlYul/LY9LIw9jrc7cKX6GX0LwGenth2iqsduaGzGi6yRHsngqEOzCocysZT6hX6vxjI&#10;wrD4c7aCBUmQ6VcFrh+W4xt+t5siq4Z4GwPRcMJypUBEifYqXM8m4pd1DamELo+JfPToUcUT+QLz&#10;Ei7GwkhwIpf/XHXVVUDWHuAwI25tnvU7t2H73l+xMHMZPlnyDa6t3xAP33oHUipXQbe2rG32aMNT&#10;cA/jLb/uxoVLFzHug3fZ/+/BS/3+opQtzrye1ZjIVk1exhIAsgaZg3d5oE4NBxMS8bTVb7JObfkH&#10;evSfjCXKr43knNf9LDMC5HTREaVOIQeEyM9Y6C6/aRIjiA3ZiR3IAvGTej4VZGK4GtdS6oDKL13l&#10;7CZgkSIfG7ycS5vQYWQen957+xUda/7pJHc1W1ReXk6uj73F1iVeMuq5LmtIgOM0D7pux+2LsvKZ&#10;xX9vi2LqmmWaYK9QNuF+F04Iqe97a8JZzj75/OPLOiww7xjHkrVObvucv2ckM6bjk4wfcUf/z1Bv&#10;7JuY3qlGKBeGbu3hRP2kFlg6jIW72HGHZv9pLYtwnyvTvughqMj64D2R7I8usv0oortonbLj36pe&#10;v/YOanv68Ws/JkTLulw3hMawKrff48wv3L2eL7V2I9I/LvtG1OyFyomPs/iYF+yUchrnMv0dDzYX&#10;RfuoVgks7qWQxXhZKLGJ5H0skdRjj0WOh86bmFVnE/LAvLEC5BzYgBqrfg382cmz1JGA9dJr1+D1&#10;KkSSG8NPmMcIdhf+wUvdlN2cOPY63O3ClzBvh1+Wo9fePFa/m3jZgiapI7ZLo9s17bEgvYK7BHGC&#10;TTJXVeDYKevSf53IVGako/YxbEYcs7xq31UT2lz5nMb7Tn5yt1ePb4D6o+vsbaxYhIn2qvVkE/FT&#10;omjqyx09CWzcbfvuT+vXgpPJP21Yi69//hH1atRCV+aVnH5FdTx2xz3Ku8a4yj/8sopFIzkSN+Ky&#10;AAAgAElEQVSP2d9+xZyLDwZDW7QLeSLz8mp8IjWYRyjOMvOmxoYdjEROY2RyBQe9JE+fQ8mKeExC&#10;dk0nzOPH636W6RYZXQxEqVPIASHyMxa6y7YpShCLetxx41WvEW8PdJbDFV3na4NWfR4NXUVjwbsj&#10;iJywCWhuvDZp5knth/2KjjWDfEJXskV0Yu3rPNtlvNWdZI/l3CBrt066iP6d6zwOq7u8xHIHWIc3&#10;kjoEEm1aqJw/8oV5aX3YDXte4WEOnJKuSYwp4YSQogmhZOyTgeu4Dvs4RnUkryachFCfixYyEAf3&#10;PYcXT83Bozpv5GBd2r5I+TM+GQwMGv0DbjEQzuYtS/Q5r0BoH6AUxKqPB6LNWyuUZs2JRa/nBb90&#10;Ee0ztZyI7rysP+PfXFpZrEX3SWpr2vHrNCZEy/o5hlW5/R5nfuHu9XyptRqR/pHVS3YMiZQXHWex&#10;nhe8GOcy/S3bN6Jj3U8ZRPrbokwdFsqpFsuFFOUnsYlkDtbtt0cMmc6jlS/0jTsiq15llBCuWc6D&#10;VUfAmhK7htAKiCzZm1xCN+bdcHw3eizdFPQyZHGZG7fB/HpVDFfCJAhcHY7e6sZcbLFq50q02RyI&#10;A2vXd8LEd8FxTFmyFEM5j+wmXrao3egOMMxiUItWJFnuCCM8zZ50dpI1cGjYX/Qfl+YeceYVqqek&#10;X6B5KI4dL+kmAL6NjjrPkLIsNt41LDaeTRw8O7jqMP1rRTCnrNxiGoNaJYe5N/LewweRuWkDFq/+&#10;GXXTaqFzizaKR/LNbTsokhmJ5E+XfItTLEHf1uw9yn/7/KEHWjdsopRVCWNjqHtdwr6dzCO5Xi1n&#10;IxH2sOFVGU6NTb27PO5nZw0KSwh7ifFXRDdhgerFrpDFQndBgk5F6cx2zHp1GPp9zUlfO9JUlAA5&#10;jawvJ6LLhM8DV7f5Y+u9LLmp1fV/JLpafczzwaf1MnP6CFQF0uJjT3iaZ/e2mquMnoZmhzXh9usU&#10;kkDMfsUHmz86sfalrmaLyyvXx17PDbGYF1S7/n/47o//G4gba/VoMY+mR7Iy7nyQT0f23Yl3R1TC&#10;CxM+AByTron3u/BhmGjIH8/XYWO+AKeEeKLzDjMiUZ0khqdZUX2yZ17Cap7VzsXBmhw8zwvbE+9z&#10;8X0ALymyPng9L/ili2xHiuge7fnJp72DCo3MmJAo69s6q+lSf8eZT7j7MF+GIBHqH6/HruwYE51j&#10;Yr9XDOy9Ilznpfbo0bA5p++EKNpH0zrA5RXdGFBE7yQ+kfzGG8DCQDo4d4+BEHXlgSrjwWpoz8r7&#10;Wec9y8jcjBaY3aAa0qzyhxWcw6p9u/DM/vJ4p206GmjLFTD51q9Ar+wAgZiW3hormldHzbC68pFz&#10;LBsjVm7ABywnm31ZPYErFZbBS90gir1E3GMdwesiXragIeoPMNwcFmj7iydibIZ3Mq5EgxIOSeZO&#10;ngEuXAyXsnsPoMsfDL83ToKiXnq8GvXUDhg29W1MbMWT6AUf3QceI0geHIvZj3Swse9DWPXNP/DM&#10;t3XwzpS79PatW+wrsLaas7ZMkueI9Mu1M4CKV4uUNC9z6BiwJTvsbzxmMSd7886ewbkL57F22xb8&#10;uH4NarMEe7+7phXKlCqNmsGQIqFEeTxgMnten/MP5kR+AtVTqinlbry2teLJbPfoyOjLmL9ygUDi&#10;QcF4uSj4DYunj0bXD5cFREi5EzOnDkff2gZPdv43L/tZplekvBlFiVIugOiJdWx0139sWBGPjFjI&#10;XYOpfxuDIQqJzB87AlQged6ZXZj33gQ8eaQjXqy6EI/O/oXV6TRX6D92nQhQY/f7oquU3QQl0r3j&#10;QNIYPLbTLAmtC8jZPBcjnh2PD4K5Mq3L+mS/ouPNF50MWeS9JDWl+tgHbGMxJyptPovM++3ixMpc&#10;GRU1DsFyvslnQiwKJRIU7XeJ+JyiCaH8WId9GqP6wx7BxKSCJqErJnwrzkgcyNxkEO1zyX2A6Prg&#10;al74P7xxrAveCov97JMusn0npXv05idf9g4qNqLjnJeXKevXGNb2qc/jzBfc/ZgvZfvS1di1+J6V&#10;HWPKdLQJUx64H0PZJf3wEIPaCmM8L3ixzkvt34yHqB59E0nKELXv4A7MwYyFvIz2k/hE8qJFwGuv&#10;RYCbIdSCG+9fKQ9WUQ/afOw7sAltV+0JendxorAhRqenoUt51VeaeQ6cPoKFRw5h2rodWJKSgbnN&#10;66Nn6O+FsOSfO4xRa9bi5VzOEPO6GmNK3TS0Ll2M/TtQz9cH92LQ5r2a9uyISS2BKxuWwUPdhMNV&#10;iBPfOoLXKUyJa8szHCg4xdU2a8cQx5oXEfKmt0q4138A0KCxoSXD1RC0xeQZ02yvx/IK8nM3Yf7y&#10;b/D6hL8zz3azD4wL2PfdZLQd9XHQ3ngG0ycx+vZu6JKuEpLMLrNXYuG6pZjG62nZH3OH9kPP0N+D&#10;ohoTvnVviMVDrkAjFnf+VPZxfP1jLlY3uArjRchlQ6I9V92r8UpWCV019MS58+dYvONL2J2zT/Ew&#10;rsY8kRvXqackzqtaqbLSnPrOhl0Bku///rNA8US+oVkLpUzz+lejetVqtqKFiOSyzNuxFiu7fb+j&#10;KnpvhAz0GfAoHrrhd4X9wTPrLv0Ocz55G5PW8HAW7LHqk1BrHvazowaaAmE2MZbZRI+gTaxkNrGY&#10;2cSjzCbY4YaQ14Fat4ynTyx0NybG7IBhIwdi8B+aKYc0heMyCx3G3Ixzr7+EVxWi0o4ANdTZ8gks&#10;eqE/uqSwwxpNtuVv23KMO2L/e39hYWY2sTqdPuIFCGq7PjeG0YCNrq/cjUqv/j8867TRlrEbVTZJ&#10;L8783GUY9eIovKyMIT7vDcaUe7ujNceTr8Vszvv6x88xKJT4jJd5Du883AUNlKRSxilaG2faaX6W&#10;sV/xAee5TsYDG6dwM+KiGrzO2cF692jPDdGfFwo/4AOZwgd36YQeDVODYbTMbO5Gts6/zNb56Hi3&#10;+CefkVh0OtwKGpJwuArxwzDd+mpjz/6sw3zu93jeYVCJxdiXGZwWZXXzsp1tGhLuOXqea9rzax8g&#10;vD6IzAunsXV1JjbkrFX2xFu6P4fPH++FdsraEQVdZLtSUHf/xr+VPRlCcHmxdwg2JTMmZMry6v0Y&#10;wzqE/B5nPuzZ/JovOS7i/SMydgW/Z2XHGC8vOM70hGb094qejHPZPboPNqe/1eawh1T6Mwr2UaYU&#10;0KahG+uJ+J3EJ5J37mRBsAaJA3HxNBYfPgnmN4j8vIMa4tRQRUp9zKxTBVVYJNIqFVM05G14U/rQ&#10;EU4erFoCltfFSd0GGFilPJpVq6r3JmVexpm7s3DnJpXctVCzdC1MblYHD1xZ2dqjk+t77iimZq3H&#10;kL0WoQ3U6nl9LPPj49XKW2c4liLPTeT2SDdx7EWJb2N8aCa7YguXo46DHVgZYf6545h/9Az7NFa2&#10;Ath5cDuGWvUBx77plain8AUOthdGJAsS+lZxkkeOASpfHiCbNuTgUkE2vnj91ZBHnPggM5S0+mhi&#10;JFTmJ6/jzmnzC6/CmzWS0gOTn34AD9zYxMK+jZO0vpK07hlss12dbbb5oYnNU6Ub0GykazVDL55k&#10;yQx/YfMS723mhRzoyUAYCtUzmf9/WDxjQ8ujZ7ypkMobd+3AeZbc7/k/P46GV9VBudJlUIol+LN7&#10;Ql7NLeqzKYYtMJlZDnrxTc4y/O2DKRga8lK1e4WRdiP6oV+XtubklvZVz/pZpmucbKLwA0wuLqjR&#10;wy1AzAxsUhvN2rUJxyIWuutiZoZjlhb8+GyT92/c0vsFhO7z8HE2+Ca0qt9Oc5gTeD//0CI88sjT&#10;mBX0jtXXyg4dBo7GhHtasmNYbWgIXorbyd24Lq0BurWqrV9PpD7czfte/2FlputQvN+nJ7oyLcV0&#10;FbebQGvGGxsanStUMbcJjmeYR7iFbfM+GfkoHm9rwE5T3Ff7lRhyXupkDDcj661uL7Z4H/uGbZTn&#10;hfAryzYIMZt79eXBeKqxSjRLGIHLov7JZxifgmEOxPtd9DDMSGgzoFr+GTN7tUCdetr51sd12ON5&#10;J+x2Du97ZQ3pwvavlSznPncmUniYaX0zI7hWZX8WnOvlDkPE+5y3I7oPkF0fTMJDmQHmsCf2RxfZ&#10;nhPX3b/xby2z93sH3pbhxprtmJApW6iHt+usEZ8ojDPdgVakezY/50vJ/onyml6InPg4i/W84M04&#10;F9+/qRh5P9blZeBON97wHRZzGo+NzGMkx+BJfCKZgyYRJ9kYD9kZc7ukbPxtQ8gEp2R2OgJW27oV&#10;AW3wOg69UhF9GmfgjvLl0eEKewJZr+NFbM09jKWHfmWZjINehUqBVAy7Jh3XlauEbik2BHKwMnEC&#10;1w7hSHWTwF6Hu1084vNYnJWJrjuOGwR3m3TPGBPa2eIKSzjZnsvQFrwBnhhOdZPl/27aHHiIJ640&#10;W5RkZDbZGPSegawn2oHlEzV5DKe0oRLcI7Y/7qhZBx06WhHI2uqYp8aKeRg3bnKQ+C7P3k9Hz5ZV&#10;mOdVKbEEhhnPA9W7Rqas+vbuA2CZ8WJLJNeshmL1agQksojdHK5ssD92HsOxTZ+i3+xg+IrgHGFL&#10;mtoi51U/y3SP0SYCNtWzZVudN96J1dNYfsUZgcMMp2RhOvJTK4vdtd4Y6H5mDxb//F+8HzoIMnoi&#10;Wo1zKy8FrsMKzPn3zEKbUEiD7vh98/ZBb1qGhwU+ZgmG5Da1Nv3uua4idqPKY0IQqX9yDMfAvcuW&#10;Y+nPcwzjzIZ8D4PB0I++2K/kmItYJ96eKEEnI5vdehGLuSHK8wIfJ5nbWZikdYEbPjroZNdbt7g7&#10;jGM/5At5a4kSixJjSviKq/GmiIqDVXxFv9Zh3q4X8w6vx3hbTdO3TvOQtPmopM5BZ0/5YJ+82slu&#10;32kUQKLP+avC+wA360Ow73dsNDhyBMdog6bhh7I6dfzSRbbTJHWPxfzk+d5BZkzIlDVi79UYNtbr&#10;9zgLtuc57n7Ml276J8prugKn6DiLk3nBk3Eus0f3y+ZcyBC8cRi6ZR0afh7sv2IUH5mrkBxE8pw5&#10;wAcsgQY9hAAhIIZAHgtxcvZ8Ydn7HgRaXyf2blyX+g+T7nN3Erb7DChV1d27Zm9l7QEOn/CuPpma&#10;qjHavhFLnqg+QWJbpgoqSwgQAoRATBDwwFs9JnJTo3GGQGHiuC0yYQ7iTAsShxAgBAgBQoAQIAQI&#10;gTAESrC4yO1ZfOQYPclBJMuGt4gR2NQsIRA3CFzKB46zEAzqEwxrETfyuRaE+5WOk3+7wvVAi5fl&#10;37N7g8VCxvpdLFAzS24YzacCCw7dvK4+6H7eWWD1tmhKQW0RAoQAIeAKAc+81V21Ti8lDQJqPMUd&#10;XTF3+lD0THWZhDdpACFFCAFCgBAgBAgBQiBpEEhjDnD1a8ZMneQgkjl8Q4YAW7fGDEhqmBBIOAQ4&#10;kcwJ5XaMRL27d8KJby3wm+xPTjGBDW83nMCiu3TwHgNOJm/bGz3PZO6JfHUt88yta1nyvmiT2t4j&#10;SjUSAoRAUiMgeQUzqbEg5dwjoMYxXIlbxr6J6Z1qiIW4ct8gvUkIEAKEACFACBAChED0EGh1NVCu&#10;TPTaM7SUPETyTz8B48fHDEhqmBBIOATOXwwQi39hhzB16iWc+NYCr2N/eldcnxKMeG07g5GvzJPX&#10;rycaoSWcgu0fYilGt2T7pSHVSwgQAoSABwgYYv51fw37R3ZliRzpIQTEEVAThC5o/xpWDO+Kmmp2&#10;W/EqqCQhQAgQAoQAIUAIEALxiQC/gdwiI6ayJQ+RfJIlD/uf/4kpmNQ4IZBQCPBke5VSgEefAkom&#10;05VPHvv5FfazT6w76gwFat0uVjaSUieZB/gW5p2sjU0dSX3qu2VKAQ0ZGV6xvHNtwkn3nKuiEoQA&#10;IUAIeI+APjGZWaJG79ukGhMPAZ6QcRqO9XkefdNL68U/sx2zXh2GfivaUEiLxOtYkpgQIAQIAUKA&#10;ECAEnBBomM5uU1dxKuXr35OHSOYwzZ8PvPOOr4BR5YRAUiHQ7wk2CV2VVCoFlFnJft5z1isa3shG&#10;Kbhn8J6DkRPKnECufaXcIrL3EMC9o+khBAgBQiAeEVDj2mayuQrp6DN2Jt7vVD0eJSWZYomAkpDx&#10;JRwa9jYmtrq8UJIzuzDvvQnoNRt4duoYjG11BYW0iGU/UduEACFACBAChAAh4C0CnANo09DbOl3U&#10;5p5I5smbePzPeHrOXwBeeB7YwWKB0kMIEAL2CLRuAwwazMYLS1DHYyUn1SPolZzGvLGv+ENsND/K&#10;blFwUvnYKXH8ixcDqlQIkMeXV3Qn9+ZfAR7WhB5CgBAgBOINgbxMDO/dH5NyuWBtMXnGNDzTsFy8&#10;SUnyxBqB3EV46M7x+PXBsZj9SAekXXYBOVu+x0efvoWhXwN9RkzCW7dlgK2W9BAChAAhQAgQAoQA&#10;IZA8CDSt454H8BAFd0RyPMfaXL8W+JDFO6WHECAE7BFIutjIRnV58s03bDBoxP72KPthp3qxfk7n&#10;AWcY+c0J/Qvsv+eCRG/pEizsCJOPE8hl2X/LE6ES666i9gkBQsA/BPKzP8MtvV/AQt5ESn8smj0Q&#10;XcpRgFv/EE/Mmi9ueQ+N+r+KHWHid8CwsSMwulNdIpETs2tJakKAECAECAFCgBCwQqAKC2XZLD5y&#10;W8kTyTzO5y8747tzP2V32jJZ8j16CAFCwByBTl2B2+4qAujMYTp+b6HnSPZ7SuFUBIyAVCQECIGE&#10;QKAAJ1ZPQ6OnZoDdkwHavYgtU+5CA+KRE6L3oidkAU5lL8aYyeMxaQ0PgcKfDPQZ8CgeuuF36JIu&#10;kC8gesJSS4QAIUAIEAKEACFACESOQIniQKurmQ9cfOS2kiOSeeiI1duAi3EW0sLYLcePAuNGR95Z&#10;VAMhkIwIpNcG+v0FKFcUPrZY2AhMYz/GxHv3sd/9Lhl7l3QiBAgBQoAQIAQIAUKAECAECAFCgBAg&#10;BAiBZEEgowZQPSVutJEjkjcwT+RjzCM5EZ7dTNb/fTURJCUZCYHoIjB4BFCjVnTbjGlre1jrkzUS&#10;sNjQ6M1+4iCkRUxxocYJAUKAECAECAFCgBAgBAgBQoAQIAQIAUIgrhGow5JP10qNGxHFieQDLPPJ&#10;9v1xI7iQID8uAb74VKgoFSIEigQCSR8X2aoXV7I/vMd+arKfgeyHUvAUCXsnJQkBQoAQIAQIAUKA&#10;ECAECAFCgBAgBAiBREegHcvxlFChLS6xUBYrtsR/SAszw1j1M3AgwQjwRDdwkj8+EajOrkO0vi4+&#10;ZYuKVD+wVpqyn6pRaY0aIQQIAUKAECAECAFCgBAgBAgBQoAQIAQIAUIgYgQSLtneDhZfNOdIxHpT&#10;BYQAIUAIEAKEACFACBAChAAhQAgQAoQAIUAIEAKEACFACBACEghcWw+oGPtcV86hLXiCvcwsCc2o&#10;KCFACBAChAAhQAgQAoQAIUAIEAKEACFACBAChAAhQAgQAoSAJwjEiVeyM5FM3sie9DdVQggQAoQA&#10;IUAIEAKEACFACBAChAAhQAgQAoQAIUAIEAKEgCsE4sAr2Z5ITuTYyK56hF4iBAgBQoAQIAQIAUKA&#10;ECAECAFCgBAgBAgBQoAQIAQIAUIgzhCoVgloVDumQtkTyYeOAVuyYyogNU4IEAKEACFACBAChAAh&#10;QAgQAoQAIUAIEAKEACFACBAChECRR6BdI6BUyZjBYE8kr90OnDoTM+GoYUKAECAECAFCgBAgBAgB&#10;QoAQIAQIAUKAECAECAFCgBAgBAgBhkBGDaB6SsygsCaSKcmej51yDlu/HImGExaGt1FzCFZ+9DBa&#10;F3fb/CXkfDceNUZ9ElZB/QEfI+v+Jijhtuq4fs9PTONacRKOEEguBAp2YdYz/dEv85Ber3YvYsuU&#10;u9DgsuRSNyraEKbmMBMuUTE/d40U1b2MO7ToLUKAECAE7BGgORW5i/DQnU/jgzCg0tFn7Ey836k6&#10;GREhYI0A7RnJOuINgQplgRYZMZPKmkg+kAts3y8pWAFOZS/GmMnjMWlNBoaNHYHRneqigmQtyV/8&#10;AnK2LMeyAyexc+kMDP2aeX6rT/fXsH9kV6S5BoH3wUos3LkHP899m/WDSsYk+yLpJ6auO4NeJAR8&#10;QSA/dw2m/m0Mhnx9HJ17P4d3Hu6CBmWjw7DmZ3+GW3q/AJNjsIh0Tes9A1lPtEOlgkNYtXQtftnw&#10;KfrNXhaqM/T3iFopoi8TphZEMtla/I6IorqXid8eiZ5kRfRb4sweLM7cjmMF2fji9VfxAfsMM31a&#10;/hkze12DKvyPxdLQoWMTpHmy/BdR3KNn2DFuieZUWI6xZP9GtjC9vEwM790fk6zmGuW1Jhg29W1M&#10;bHV5ZPZ7aROmPHA/hu6zqCalPxbNHogu5TyZzCKT1ept2kt7j2vS2GAM188YhrewJpKz9gCHT8gZ&#10;TNhJTTfMnD0OfdNLy9VTpErnYdXHA9HmrRWK1p56Desm7baYPGManmlYrgig6yOmRQA9UjHeETiK&#10;xW8/ga6zNwUFTUW3ETOw4La6KOa76AU4sXoaGj01AzmetmWmg1bPaOroqWJxVhlhat4hhEucGape&#10;nCK7l4nrXvFPuCL1LXEaW1f/gH8teFfvVCKFrkf7+yKFuxTAyVeY5lTWpwcwb1w/9Pqa54IqokSy&#10;QqyvwDc6xzPV3DPQZ0B/3JFWEbWbtUfrlAjjsCok7DrsuWQ8KEtlDjFPYGCzJh4eivk9ZGnP6BnC&#10;yWKDsVw/G6YDqcrRctQfayJ5OSMpLl6SEyiWIMpJGkeltQuZR6d+qnbaKzyJcNLnWa/4iKlnMlJF&#10;hIBbBGJJJKshZHaiz8DRmHBPSxNPKGOYGZuP3DO7MO+9Ceg1+2L4QZduPfF4bnQLfaK/R5ia9yDh&#10;Et+WXWT3MvHdLb5JVyS+Jfgtuq/x+luva24OMkRTemDy4C64Ou0a9GiYajgc5qRzJjaczDXcOLwH&#10;cz9/Dj1TXMfEC3RlkcDdN6tNrIppTiUiWWex2u9mPg/JeAcH9vy3nuwrHj4zNNe0TEyHQ9oz+jDf&#10;JbgNxnL9rFYJaFTbhz5xrtKcSM47C6ze5vx2WIkYunW7kDYuXtGdCnvpwW3wHCxK8UV9wzQuLIaE&#10;IAQQu9AWQRL7m+ttrqAZiW67j1w1Zh/CP4R11528nBuLsAERpuadT7jE8aAownuZOO4Vf0VL8m8J&#10;5pmX+cnruHPa/MKbPTxcxcM9cW+r2oLhADVE9G8PRphbRe3NJMfdX6NNoNppTg10FnkkFxqt/iYv&#10;ILHnVvdPbUVDcxbaH9SQdgk0ehRRac/oQ48lug3GcP0sUwpo09CHPnGu0pxIdhUf2bkxKmGCgG+n&#10;wnqvwCIVX9Q3TMmCCYEijoBySDMQ3z5oE0rDeCprm0A0uHH4/HdhH8K6WMxS3hFFvI9s1CdMzcEh&#10;XOJ5zBThvUw8dwvJ5g6BM9sx69Vh6BfKjcKvdbvNcxAkwjAkwtwq7lShtxIVAZpTiUg22q4xEaPo&#10;LUCNLdnu9TXthb4RGrObiC+zkJsVE24g0Z7Rjy4jG4wI1Q5NgOIR3kpyIYA5kbz7ALBXTdLmolZ6&#10;RRiBi1veQ6P+r2IHf8NTr+GiG7/HP0yFu9W6YMF+zJv4JJ6sPCKQWMyDKhOiiqKqd0J0joSQyiHN&#10;AnSyi31vTJxgm0A0QCT3OPqYYTyQx4xwrwiPLcLUHFPCRdjWYlKw6O5lYgJ3ojYqPA/GUMGgjL2+&#10;VBNsMxL5wbGY/UgHl8nyAkTyk1VfKFr7yRh2YXI0HYU5NRHGI3kka9ldQ/4TwbwkZzZgyvCnMHQN&#10;54xEQuwwr80t/0CP/pOx5bbXsGJ4V9SM49x6tGeM5oxnzMFDNiiF/rX1gIrlpV7xorA5kbxhJ3Ds&#10;tBf1Ux22COhPXzz1Gi6y8Xt8xDRia76Afd9NRttRi9A8asnRIhbagwqKqt4eQJeAVegOcpj87hKI&#10;kseMWNfLjC3C1BxTwkXM1mJUqsjuZWKEd0I2KzMPxkrB08j6ciK6TPg8FM4iLWIihRPJf8E7LV6J&#10;UrLdWGFH7XqKgO9zaiKMR44ohbbQ2pXOy5b9wZmTUPv54+CcJpL0Uz3EAIZNfRsTW13uqWlHpzLa&#10;M/qFM9lgBMjWqQ7USo2gAnevmhPJbhLtuWu/iL+ljQcjePIiiliRjd/jI6ai2FuUyz+0CI888jRm&#10;5YosthE2FkevF1W946gLoiiK8WqS20zYtMEX6TS5sUWYmmNKuIjYWszKFNm9TMwQT7iG5ebB2Khn&#10;/EBGy6FYOfFPaF024dzxYgMgteodAj7PqYkwHgNgJuraz2OxrsDcjZfhpj+09c6jV+o2IYMvLLmY&#10;834/NA96egPbu6EhVlOi2o2YdjEtRTboHn5OInMyOcqPOZG8dH2UxSiqzWknI2/JRd2mVTRuUVJ0&#10;g3+YRgSPLi6eyPWfiFqLn5eLqt7x0wNRlsSYLMHlvKZLmOmyjihrHvXmZMcWYWreRYRL1E1XpsGi&#10;u5eRQakIl5WdB2MBVVhIiwz0HfsmpneqgWKxkIfaLNII+DqnJsJ4DPV+ohGCAQJ5zr9not/sZUjr&#10;PhaLh/RAI68Oo6TymxjDEARAtb+BmAzeyExJ2jP6N3+SDbrHtgoLa9GMhbeI8hNOJJ+/AGRmiYth&#10;PD1Q3/SbvDyzB4szN2L10hkYGkpawRvniSuewMAm7LpEQTa+eP0HNJ84jQVzLxeUzEh0BH9tkDc/&#10;dxPmr8/EvNdfxQe5ar1PYvTt3dAlXTwGiVLPht3YFiZnBwwb1g4HZk4N1u8luWiY4G1jlBq7mi9U&#10;K7Fwx0aGnao7L5OBPgMexUM3/E5Kf7juJ2sT9ArTQD2b8NPctzFJie9U+KR1H4I3OqajWLE0dOjY&#10;xGX8Oissjbo5JTU4ja2rM7EhZy2mTfg7loReD9r6dW3RTTjTt/jQ5iXdYeSR3j7YDli29FVL12HX&#10;vsUY9JYmY7oCi2buYJ93Veq1E7R1j8eMWRfpNi7aAvFGsmo35lxOl/OaNmGmoQ5v5vwpFcQAACAA&#10;SURBVGY3fRbdtcN8pEYwtuISU7n5yKq09TzF1tkRd+O6CiWsx7PvuDCpXc9lftmcX/Wa9ZCbsabW&#10;E8leRt62IrIjY3Ou+xwwhgdSqtYlHOV7guVY+vMchVAI/L0HJg++E3+8rg0ayBALEcjp6XiU+pYQ&#10;nQfNJHTabxnXMKfyznYW197IUrjrdXW3P3TGy7lEJHOKSe3KGNiK3Zs+LRxPoWLafSHLZVT9GvRo&#10;mBo8ANDGGtbU6/T9q9vPSdiXJ2PVjzlVdDw66Rrtbx23RLKVnNwGgnuOtAZy32V23ybK3N4ZVTcX&#10;2qfnJLJivkZ7ttm/h3kjB+3fhm8IearXfxFbptyFBm4vY5i23Q0z7XK3OE8qrIRx7rc48IvGnhGy&#10;c5zxNqiqsL4Pw7+f7MakrAxCIDsUShAbVLWIp/Uzbojkkyw28i8sRrLoY7UAS5GXoo2xcqy9b794&#10;Fw+FkUAWdeg237yMxQKgyssm88xPXsed04wkU7D+lPsxd/pQ9EwtaS+0rJxOGw8JiAD9R6JojNL8&#10;3A34cM40PKx+mJi2yQjlEZPw1m0ZqGAnk6z+Yf1kvtmT6ntLTMNj1VmqEsn1G6sJJqwxqwWQ2eqK&#10;eRg3bnLwsMEa8LTuz+Hzx3uhXYqDXQrbUQQYRaq3H7bDx70glgGIxELNeDpm7PomuMncc2Kd4TDB&#10;JVErbAeSBY2Et8vxoyNS1HFczJu52X2fRWntsIM8grEVn5hK2pehuFhfqmt3fyyaPRBdyum/XvzE&#10;JX73K9GxZbH+sdtTuNvLyFqVmJz2dhRqM+L1y+LjTZkHH0LD/cvwtw+mGBwoNBq3fAKLXuiPLk57&#10;gYjlDEc5IhxlviWE50Em4/88j8lHZ2vwcl7b83OXYdSLo/By0MFAdA9tbnf6eJqiewtZG3ZdXgb3&#10;UCMR7A9dCxp4UczGfPpO4QLo9jSBeXTd1v/oHBMcY8vqiCgBAszTserDnCo8HuPtW0eWSOZzs8P8&#10;q7Xvlv0xd2g/9LR1PruAnM1zMeLZ8Y7feWrV/pDIvHbjXGXlqKImzHsPpYYNxd1LJuPRzKAzluV3&#10;t1r3zshvYyjfQyvw3++1joTOYTWEph5d8kBzD2tf94yu5zhmR1uWY1nODr0TYKg/2Fz13Uw8NmqG&#10;xhmNI2I+Jj2dZ4WAVwsliA2q4sbT+lmiONC+iRTaXhQO90iWJZJDUug7P7KNl5lqfAJfjDGTx4e8&#10;R7nX6Jt334Y7Q6fDfFH/Af9a8G7hptGSyNCfyvKFf9O9JfH3v43BkBWNMfnpB/DAjQFPVLlNpUs5&#10;PSXeXSyOe+ZjwFOjggsZP1Hth35d2gY8W8LI9RsxecbLzMu7oklHudTflnByWacppobkAC3/jJkP&#10;98S9IY/ewEfc1z9+rmwMwewi64l2qBTRaNOfsAmNjTO7MO+9CegVIvW5R/gADLr5RrRWPhD1V5wU&#10;8UQ/IB118QojWb1d9rMTWam7asdxYn1+zx9wi87T3Eg0O3lOMFk9GzOOHaIroNvEOOkuV3XkpXUf&#10;SCLJOsyaNJyss3G89/GqmMPn5oO/0/Wd9NzsSZ/5tXbIwC87tuIdUxndeVnjx1fAa2xwl04abzHD&#10;fsB0rPiIS4LsV06snoZGT81QkuV4ug/yZKzJ7mViZUe8Xa/XL6Pn4PNY1HE/xozaiHYjeuPe9tcH&#10;9gImzg/2Sdy8ltPL8cjrkvmWEJ0H9eUciT6dDE57AQebC/OeEyAOZc3Yk/KiuHu1P5QV2ss9l7Eu&#10;qxuX4d+U5vt3mdwshnFt60Tkx1j1c04VHY+avo/pt44MFkab4XsO4y1lEw4i5U7MnDocfWub3WRW&#10;CdnJQXLP+J3HlxVGmn7/Jd54rfCGcORJOq3GnmCOEzVUz/LO7HD+T8D7f0HX2ZuClVo4t6iHDVd5&#10;GRte70Hs+G2tksRXPof9I7sizRQGLQZmc79fe8bgHsKDfZPuBgzf9066AXtnjkbXDw8V8ghV92LW&#10;M/3Rb9+D7ID6YbRmHGTg8XKelZ3jeflEs0FVxzhZPzs2dwN6RO94SCTLTMiyMpss+pZesaLZNA0L&#10;/4DH8Puf3sc3jYfgnYe7GK4GGk5ILElfGTn1g8VxApSBTCp+j2Ehs1r0DJ6G5vLK6C/aTzJ1CmCq&#10;PTm39S73MBu27kNC4NTUGE/PbiNiKOvJBsMrjKT0lulnUdthg0Z3usw3fs+ZjO/g4BJOQOLlmJEZ&#10;2OGLrPMHsWz9kZXXX8l29vwyb82nuXnLP9Cjf3DDHtE854d8krhLjS1etx8yx2ocMBJ59Qz0furt&#10;4McXO/gcOwKjO9U1vyUTPNz41vRQ0CdcdB8Ddt5xonOZH3ImgF1I7WUkxxA/jPDMjvxYv8I9WTv3&#10;Howp93YPHiZr9T2JVR8/izZvfR/8pRVZ6YecXuLIxZf4lhCeBw0fp443ADXjTeS2nI3phYW1iLfD&#10;35Dsgrh7tT+UGq5erjVG8q4Dnp06BmNbXWERr1oAF50dOh08+PE9KbqOcJ5mE6Y8cD+G7uMd4HFo&#10;NOHxGOz8WH/ryMw1xm+JAVMx//5m5nsOo15WiTV1eLHvE8s6jTbrZGNSg0tX2BhWyexbPzCnvYnz&#10;irxXY/+XI9FwwsJgPWY2pdrnGnQbMQMLbqvrUWx40bHERdMcgNnO/05zv197Ma/mOIOjy33P441S&#10;3+KeDU0N3vHBQ58jj2hIda9kcG9//M3EskFVV4F1QtlyZ2J47/6YxEPm+sFBJTSRrFucvD1x13ud&#10;OV1Z0p6I2hEZxlg4bBJ/cCxmP9LBJB6u2GRVmKmWW4uMnB4vCjbxe4zDWyezLWG5K3B6Fby+Yrq4&#10;6K4Dyuhv3U9eYyqeZILb0Wh8c90YTGzF4m1H8ggTlLwRwweh7Wl2QCj9h0rkY88zjCT09mWM6zZz&#10;duPbBEebj0cvx4y8WYnOb/I1R/6G8STZ5bwW5sElTsTB4pDP2z7zfu2Qxl5ibCl1xz2mogiEE2GO&#10;SauUvclQrH9iJt7vZMho7AcuPqyD4bH7It+vBBD33pY9HWsSexlRCwqU89aOfFm/dPEqJdcvi9BM&#10;3svpLY5K18h8S0jMg/p9kkNIqNC8ABtyR8TiwhNSxdvhb0gLQdw92x+KwBcs4+Wcov+mcCKRjfZo&#10;QbxK2KExDq2VE5H3YzUIpm9zKqtfCofYf+uIH1oZvPAFDpf0dmb+jSv17WbYq3jqfKYdi4ZbheF7&#10;6uA3yDfXBMN8loD2VhNg4iylkvC/3mEaXkxiKjAUNcyvdv0iapuaud+U9PZhz8iV8m6OMx5As5tm&#10;pqEvA9jdsPUmrLm/CUp4KoP7HlXeTCgbDOoaL+tnQhPJ2o4XmGTFzcxwJe2217BieFfUtArSrhvk&#10;NqetBg9be09OgZhSsp6hOjkjJ/+0eApffTcQbXYnhfoFz4wg8qGffMBUf9LlLe5WNq3DzmFs6HEW&#10;zOyts2W3XqCF0nuFkbjePtiO9vSZq2blEVD4FYWc78ajxqhPAr+x8hrydMyIz4KhklKeLy7qj+gV&#10;Y5IEl+NLt+FzIlBk52b78eE8zxk/LNkmzXZNEpDPBebiYytYebxjKoqBsAePpkLlnQk48uhrmqS7&#10;PuFiSFbjeEMkVvsVFR5f90GRjzXhvYyo/ajlPLUjP9Yv4zwj4DnoeGvMBzk9xTHYORLfElLzoG4O&#10;tD/kDNUrmhPF0v6Mh6uR789kTV24vCDuXu0PheXycs9l/KYQCF0nYmMiZcz3cFY3FH0Yq0EBfJtT&#10;Wf0yOMTDt44wkWwgD8UOgwz74bBvCsPc4MibGOrzNBymZjQ65DlRCc8FfygM+2i8daEnuVWy9ws0&#10;99Qb2WS9sIj3Gx772Xr+D+li9c3o9V6aq+HlHGd0DhANeempDMKzu3nBRLNBrkW8rJ+JTCT7szgZ&#10;r3MIEBO6QW7jdSCV7MDJZd0op10MYZMPWMcFRGZQ6hcn6wXPcJJnQ7QZ45CGfxz70U8+YWpICuF9&#10;kjpjXxk2C7bXGg0bBUfyU21LMk6Ukzl5gpGo3n7YjuF0l90OcPRaNCSoNB83Xo4Zp06w+LvoqbrL&#10;6iN6zXhS73Jek/kYcf4Q8KHPPF073CAuOrYK6457TIVgMHoFCSa+tanba1xOacOnWH7UaASKyX5F&#10;076ntuz1WBPdywgZj6aQl3bkz/qlCCvrOWhLJPshp5c4FnaP+LeE7Dyo3SfZELqhD2oI7BucbE9/&#10;kGjqredURZT+Loy7J/tDUaW8nFNcjAF2c0HnbWm6fxcpYzXnm33TupBTdB0xxB8VI0RF+0pmPMbJ&#10;t45oaAsdvgLhCRXIjIdIRj4ignA7vHq/iGQjEanbx6te5GUwc/Y49E0vHTAOY7JFrWzqd8GOrkEP&#10;Zq8SwgftUrfumRPEeu/wwHvmHt2qXZ63nPu93TNySbyc47jZaUPXiN4K9VgG0SnDspzhply82yDT&#10;I27Wz8QlkiXiM0kZmNOJXnhlptk0Q0HE1fKSC79jTKkI5fQ0Zprg1XeR0yezIP+mVyT+P3vnAq/V&#10;lP7xR/eL0kU4XXSRSnIpFY2EDKJppDAm41qMJNFfbjFmKEok0riVS2gIYWJUlLtSiZIUXSTdpKT7&#10;vf961vuu9+y93r3fvdZ+9z7nPef89v8z/5xz1l7rWd/1rL3X/u1nPyvL/nvmK8qyTl+mei5B9gmR&#10;Y3NgX7rx7BYeaU2sHNajsPtBIuPCTXvTaZ5LKmIhWU+vIXtly8i031mOs6fvaJ/2GAnyBg+Zkc6Z&#10;cH5lt4gJ10bos/TFZKjrWsTX5sjHLGL7QsE2nVsx3e8iZ2oIIVRUUKa6ox7LOK5lHg8aQfMqcL1S&#10;VPzCcC1j6D6pYpH6UVxjbvFgojqWUUiOwc5IOapO2DxL2F4HTep2iHhG64Yg5ysqQrIJG9XXAlxD&#10;R3qvsd1wkftrwsWkTL6fBK/hYpirqeZjuqbK+i3mY8486wQFiSXAuaPwDb4OkWfpaW3082wjkt3P&#10;edG+BHBex/RrluNlR3LcXnBEIye66k59Sannsvxo5KaZckoHXUYz/j3Ip5PXq5dr06sDG9HT/e8j&#10;mc05bR3luPb7rrGiXjMyu1U0Yej11P2dxeIHnxecxlqMqMIwMtaFNGobshrP9GsJOYMyctIHbe4B&#10;Md8/i66QHDSRQ3qV9c3GNILFZtD1HLQeUc6x2RmCm+Gn7965mcrRlhWzacrSTbRv9TS6YdREuZN7&#10;4sggJMbR/zjqVF1J2yU4+YeaXWjYTZfQJR2aRygoGwiUnosOg+h71Z84cmdlzciw33GMcxgeLju8&#10;F4qRzpkQUzttYRokKIVqI/xJ+udt4Ra60V6box+zaO0LR9twbqUqj9bm6JmaUTBKO2JWVbJUtFzc&#10;UTkmn7AX0nqlqPiF4VrGashF4Uj9KI77l+yQnW/KUzLZEoOdkXJMDaLNs4TtdVATAbxeQqc21DqK&#10;ho2+X6TCqWLrXlr5oiIk23AXXcx6fWiGNdJ7TaioUhMuZmJkoscGQlQMczVFO6ZraqJ+0/moC6yF&#10;+axjNnbhhORgATp8jmST9YXZHEsvpefYVVGtleh7uaneDo9ro57WLqmT1FibFEkbuSOYw5rmeV7m&#10;PawS0cj30dKLxcaAf95G96Y2OuvlztecElNrZ7j2292X3ePr/YV8pNc4wcc4MtbBMmobsh/eouaD&#10;JvcJB5W47p9lRNTsSc2zx29ZwwH7xeE6Z9duopkL7aoxzfNnVWuYm43pYJqWM7nxx2mnFbBEYaNP&#10;39M3APFtqeWVNKZ7e2rftjU1qeiVmDqO/sdRp97DrfT9rAk0ePAwGsu7ZzqOSNNdGEeHaRdOm7QA&#10;1gtPU7/KgpFRv+MZ5zAPuME3/CjnjCl/vVw8+XbDWuM+T+dj+vmf3nqc1+YMPQ28zqlzo7QvJHmj&#10;ueWsO0qbC2se6O0GbJZlhDZOLiYPx6btm5YzWa8UIb8wWssYDbSjUJR+FM/9K2GszZgnzvC/78Vh&#10;Z5QcncPjjGwLiPyzvg6KdjKmC8lP1UEGuXPNPE9/IA57XzRrLXSpUM9wWawPjQyN9l4TKreziY+Z&#10;lEn1NyhqN4656oAdyzU1Wb8xh1x61ilcIdkdySv2A/GN2g3jF0aTzKOQ3lZStD59Hd0uRNgXTvLa&#10;p0q/ziWu3f0rTaZzetxN30R2PfXuk/+X6Mn76OQ/JETjij+K/TJ6Uc+Z60RFzjVafjTyoox7ntjc&#10;lw1eGqVFrWf7jGIndCdai/Y6G9br3OcVMR/MlftntcpELRpFMwQWtaQLyXzyp99YVCGKGudnsqk2&#10;xM3G9G2raTlpbtDEzNZO089kzNgFfzaV3qf8msWNrEdv6tu8uvhVVWrhKx47bcm2/145fLKt04Kp&#10;xycjsndZb7KSYBQsUCqWWuSKRbRpGOHUzJuSpUIwMut3tuPs5TthFlwGkUradSC7OWNF31HYbNEb&#10;tvbszvNeSN7ctJJdtXFem1OWhLnOqbngFDqC8o8F3Tvs0KjSZnPLUXeuMzXCoF0fPVPaGFWUXyhO&#10;LiYvAk3bNy1ntF4pOn5htpaxHHPt8+v8T3Bt6/FYR8U25ibrmUz30jjuszHMR0Zq8SxhfR3k+jPM&#10;pVQeTco+97rjIuPOsev36XIY94vyHAvuac2GWB+ama6vKdRZYe7ftmkEkm2Z5Ck3KZPqcFDUbhxz&#10;NZ92PNfURP3m8zGXnnXM1tRxRSSTvim42M/lsj596IYzO9AJNZO5hNPmVybB2WxmBZVK/7pwFL3f&#10;/BP6453z6NJHHqehrVgjcB5egSTD6PIF99AZ4+rGGI3sNU/zBeJEPx4jSm3y5/Q9x0u9VDRyQOR0&#10;5GuxKK9xzMJG6FbjF7UNQd5l9vci5YO5cv/MKSF5xgIRH7/XbLT1G0gUD3iy5RALVdO3rablpB1B&#10;EzNbO6OIrFJDpV3MfZPxh7DZ1xtC1BXIP9s6QzDdvpzee+sputyRziPcp/kZbq4Z54bWZ+ONFEIs&#10;PI1ntlbQmJGJMBvXHA/a4MKr85k/jUqcEcInw3L2O8844iPqhk3q8/m0rWZagvrMlVlt/hXDtTmo&#10;q4HXLmcFQfYFNeb1d9O55Tg315kaYQj/8OlbfWFzMfUl03JG6xUHjUjrjfr6aLqWMXIeZ6fpy5f7&#10;UutRsxK/s3hhm95SiD6bMrd9MMmYrzgOO2OYjwKw6+Ex43opxHUw4/xQeQtXRbDBnttTokn5pHmf&#10;HO/r6ZWOj9G7nRtSKdtpoJU3556hIeP1oamxIfzWt2ptjWf4nGqy545JmZRZgWu4EH02vabokYfG&#10;zxgm42UzH3PpWSdOIVkXV/1eCIrI/o/G0N/vHE0fBqIWQnPfu2jIhS0jTL/o0ajLp8TfW55Ll9Es&#10;Glv2elr04PnUxOPj5LTrXMs21PCrWbQsY4RvYIfNCngJvC23J9JqrDqfZg/9G50gv6h2j0niGb8N&#10;0ZyR1KzfWxSYxznSNSN3LcR8z0TESuhWFUVsg9mIBZcqQj6YM/fPurWIGhwWzDbiEt4RyfOXEm3c&#10;athUAS34DW78pjd0V7mgKJLAiWk/CU3tNBwARzH3Ysl7V1KPi1dWC4o4+h9HnSY0tSToQb4RWKVN&#10;RGLIxZV2sc1e/A7qlAkj037HMc72dbpzu/nt5htyfIJw2vzdKvLFpuIIyvputmFXd6zX5qyuc4l+&#10;RGufHZtEadO5lV93tDYX1jyIXriKlUvOrleKil+YrmVs51CUfmR/rzFd+9k9mDg2CZI4Omg5HuOw&#10;M0qOagxtniXsr4OJVrzykrehUotepC69htGHkWywp/mkfm/Mel2pBPdX6HjP6EDbOWHDPahuk/Vh&#10;UB3q71Hea+zngO4r5Ll+0AIXAtYYwVG79naaXlP0tYP/86Hp+DjL2czHkOMay7OOmZDs/lLCND2N&#10;TZBPMq3Ow7/Qma1+orHv8cZrjkOmXmtNx7U4KT9SOcwwmZ6jX7PkeQFf4OnCn+e9yNQA23J60MbT&#10;9Grjz+i8Xm9Qo0GP0dOn1k69bHPNQX6R/MDx9OktIt3FkvPcOZM9TIh2zcgNhJwLfniMXyo5K4jY&#10;Btuh8ytfZHwwh+6fLCKzmFzAh7eQvGQl0eoNhqa4nTC6m5PtDdX0hq6VC4pICZyYcdlpiN9VzHkx&#10;zXSzs7U5ky22dZmMUxx1MpvBNKfjPWIDFf/P7YMXejbjYhORGCZiQv8kxSQvZyb7o2Jk2u84xjlE&#10;RLIrSsRv3tjaauMnJmVtIj5M6ou4jEvkFnWHEm0L+9ocxCRq+4La8/q76dxS50Ztc2HNg6jbLWwu&#10;JvdBHsOo7SwqfmG6lrGdQ1H6kW1d4cY88OWwa8d1ory0CLA47LSt02ScbJ4lbK+D+e2nifQvnEXL&#10;HxKRa+9k2mTJxH6/Mvm5lxObV2f7abpa9x1Er795B3Wz/eonzUxT7lGtD01ZRuljYdbXJj7m/hIr&#10;4/OvNk+90+rY9tn0msLM47qm6nUHbQQXZiyiftZRPmgoJGf84sPPn7Wv9Hy1ht20es5o6tHvNSqX&#10;SsFgOkfiKqd/YSjaCXrJ5iH8pd+L4rJXe5HxlzvoX1vG0zWuaORk205Np+aV9OqNRDfc9QmdownO&#10;6ZbGsRazne+Z+YVLXROtDdGNcFHxwRy6fx4n8iNXEXmSC/jwFpLXiN3HFq8yNMV5IQ7KGWlYpSxm&#10;eePYvpieGX4L9ZyUeJNnGo0btEgPjgzJxs6gG64NL1E28LMpVV+YPLJ+tmTTf79xyqZOH6byJvd/&#10;9NGf/03Pn5oh9N8piGUbOeK6sQa/xbbawVd8orNFRdHIocn24URUERUj435nM85+vqP7dtA1SS3i&#10;Hk9+Vub3+VmUc8ZyXntdD0MJtWHaNTvHnUMu0/U3U32mN+REHcHX5qjHzG1f9vcOM7auUsZzS52V&#10;60xNGcQ7lkEvwIN9LY5rGbOJy+eirjfi8TFey5j6T1FZ++hjHrRG1ETKlr1p6t29qKPKrxnbWjri&#10;8ZZ2WjxLWF8HHX7iCg7pSk/dVpXuHjKWKM5PsHURMS1q3MKPlf0V+tPsl66gEyyzR6W3ZMg9qvWh&#10;cVej9LEQdQV+jar7bKY1/lZa+M5Q6jjkTUq8TBCH5xourvuIaC+2a6qo23I+FvqzTsoHDYVkPZex&#10;wbNhKue63My9sU/KHMfzh0GdxlMn64KauOhrv7MhXfgLevbK2khXBfoziH8EtXPMk1UEieSyWNRr&#10;aa4zxHXJF5ul0J2qJ0obohzTouKDOXT/bNuMqFwyt3qUQxFQl7eQvFmktZgr0luYHK6bU7YRke4G&#10;3Tcbf6Fs3/qv6JEn7qX+SRE58ycYpjcOtsXsbW88dprA18rYfPruWkwLtpcOonFXt/PPu8QJ/ye/&#10;SDe/14Ce1HIkxdH/yOuU/b2dZl78CE28uAUd6InX5vMsg/FxzQ2Dm2pgZJFqUyw+vnudbrv9Phor&#10;FyleUUgG9ulFomJk0e/Ix1ne73mse9EDQWyUTw9+Nj83WabFXIRzxn50TKJjvPyDN6a5g568oiM1&#10;kTnC4jj0KPDglybeVkR/bXb7QnbXObfQEdRHs3uH9WhYzK1E3bnO1IJAqPn3H3p0Y0calXbNj55L&#10;LNeyOMavKPiFzVrGwoVk0Qj9KP4xz7Ru0HJr1uxKYx65la6qnx6REoudEXKU42LzLGF9HXQ6iYeQ&#10;ENHmyplccd/66XTnv+6k+79alyzWjm4ZdBvddWpDn/WoVpu26VbQi0zjaWHKPar1obFhYedqds8p&#10;CfNEoMbyidSn353JNbbfs23Q5nmiqu3LaMJzQ+j6De3pXzWm0DXj5opf+r8gimWucpfivKbazsfC&#10;ftZJ+aDFOmD7fHrw1n40QM7fgMAd/cWRp1Cp+ZhIX/Fcn7/RpU1rZZ3z3GaKeZcNszml9hIk6Gvv&#10;7I1016Cn1vBtX39ZY/BsHteaKfR6xOsaZxcc4IIX6l7ufZ2NbliLiA/myv2zjHijfFLz6PBb1OQt&#10;JHMFn35jVk2UEZx6i2lv8cXCa2BfuvHsFlLw3Ld+AU2cMZlGDFlI7R66gKoO/z+6XWTlIMogaLsm&#10;TNBu2KZvoPQ3cRnsvPdM2jniHhouRa5ohXfzXFnctsfndj2up7v+dBZ1rKceRMSNbsVsmjLvUxo5&#10;RIhtLXvR6wN6UrfU35MDFsc4uT7D4nayY5q/OEvs+Hxjx1OpS+qGnejnpM/epBtSm+3peQbNpoOr&#10;lP45VKdBNK1/F2pWkZLtTaM5Ta6h+xw74LofNtjWG+nBizol82J52RmdUBgZI5t+x+I7Wp4+XvQ5&#10;xVR+IPv0Ixr/6rM086hrqW/1qdR91LTE0GVc/EQ4Z2zdySg6JlmpnmYi9p3i9TfHIa9rVhEzptfm&#10;CMcslnuHpSPYzC2uOteZWnXfZCyFuDZnJs1f/bW8Zy3qdAe9eW13auuK0IyJSxzXsrh8LpZ6TcbH&#10;bE1ht5axciLDtY+hH8U+5l7rFfEiedHn9O60cdRz3PRE5/3WZgpNHHYarSENObKdNs8SttdBl4vo&#10;QkJQ1Letf/mXTw96EUEAnfrTo+2PpmPbttZe9ibnytJNtG/1NMfalOuP0GZD7pGtD61wRndNcad2&#10;YCPExmV9bqaB57XL5y42DJw283v6ccFkmrphD30waVoigtg3wEB79nN+EeAQ/t9rw2v/9rTquevo&#10;jHFiM/tM+WZjmava/g4GOfythinEfCzMZ538vlkIyWkvF/jarD8z8/XuE/rvu0/RABXY5vuCT48E&#10;NSWeuCf0PbENndWqvtlLKNOqHeXy78Gm1xpnf0zF2RCG+Z3i8sFMz+/ahnumX6LEspbmzkR1jTN4&#10;qeWLOyobIhxPUVWR8MFcuX8eXJWoWf1oB8CwNn8h2WjDPa8LoRD8bruATjywGrVIWxgZWuUolv4W&#10;311HXqcB9Pxl3egMmkLn9Lhb/P/kUbMLDbvxj9TqiLYOYVT7HJouDMgxpkcuJC/gzeun9831tjK9&#10;n3nJB9rW2942stOelB4VyIsfZtCRGh1Q1XssxEJn5qsjqOvIifmfW3k1zPXcSie8/QAAIABJREFU&#10;dAld0qG5b8Ry1OMkzYiQafpnLxkIi/4Ov/9G6ndUtm+G9Yuz7rveIofXw4antTwuA6+ha9tEs5iI&#10;jpFdv+PxHXeqmzR+KXZVaebjvZOLe/FQJ3fxbUvikux9RDhnrOZ4YK52R21xC8nyYWsxbRRNpj/g&#10;OuyQG4QcS9VEfEW1Ru7rsFff7fKTW1ybIxqz2OyzcgTLubXiDcf9JsL7XURMrbouC3t8IhzinhXX&#10;WEZ9LYvNzpz2ixBrGWtHisaPuNl4xzyoYx5imM8pUduZaCYqjrbPEnbXQTcSrS2jz5qDxsHm70Js&#10;mjWBBg8elvqizOZsinTjLXPu0a0PrXorgoOje04hLQWilyWJZ8rOVH/efdR0SPKJMkMqMXcKA71G&#10;MT/73kVDLmxJecTp9cSmXjMdEen8rJzXJE0QjH6uxn1NDTcfC+VZR61f96+gt0YMT5uDiRc79ahU&#10;lcYeQi2/3JlOT4x9MF8ozuDOSp84Uw++UuekvTSwmRvRBRF5tqqeIyxSbqTWKwV+TeUe5L/UCcrN&#10;nL+uMg8Yi2stJtlHcY2zEro9RjwKG2zc16RszvtgDt0/G9cmOqymCdXIy/gLyUZ5kvU3+w77LC4+&#10;gb3iC/8XH9DzqYu+HqXh92ZPjzi23LDKNTGdVvo8kEdmZyARjwJ6VKCjSMa3z1qEUOo0fkDpRefV&#10;aUDt2vsLyC5D4uh/lHWqBcSWeYkIa5fxIfprNEz6Q0OinW4t2zgior0q4jfbM+jTL8bnRx3JYskX&#10;NR6LTyNzggpFxsiy31GOc2qRpiKPH6cHkp+TykVih7Z0svJp11ts8zfvrkj9bOZM0Hgk/261W7B4&#10;w52f+iT6xabVA6W0P+jLD7mSok1zRlKzfqMTL7WCImZsr80cTeL8usJ6zOK2z9ARZDHTuRW3zdky&#10;temzs2yy3SXfag+CyWt4k6MDInVi5hLZtSwuO+OqN3XhzXKuhV3L2PpTtn7kaC+uMW95GQ076gca&#10;oCKPk036R7EGMIjMzijnI9cV5lnC9DrowST1stVcSLD1ruDyyWjtzevpi9fz1yiu81LBIOK3nsJW&#10;cCuZS1hyj2x9aGt3hPea1BdpDuZpgUcWm+jJtcUsGv/2mPy1uqyvE51+zEnJrwlFf33WLL75+SOd&#10;qwVxTQ07Hwv4WSct0MLHFzPuQ+L+0uJDZxXJOXtk3rEBz3jJk7xS7BlPD9NnFuMK8wtKf+1L73TN&#10;lA5Sq1cGvAyhX296jJ4+tXYBp+hQL0vW0rDR99PNTav4dzo5F4efGhA4lKoh7jUTN5TdNc5O6PZD&#10;k50NIbws8yk574M5dP8spPzIPID+QvKu3UQzF0buF6gQBEAABHKGgCvStxA+xzICEXYTBaPKUQgE&#10;QAAEQCAnCLgfTII2gcwJk4ucEfkbFS8y/ay5yPURBmdFwHLzuKzawsklnIDKdf8ttZVfc5cK4PGb&#10;+8VTUNBFCaeL7oNAsSdQoRxR66aF1k1/IZlN+nqxSOa6vdCMQ8MgAAIgECcBu92j47QkU91ZbKJQ&#10;WCajXRAAARAAAUsCzkjIoA09LatG8QQBJRIuOYNef3oAdatV8LucYyhynIArajXkng853kWYlwME&#10;9v9C056+i854YR1dNcg8ijea6NMc6D9MAAEQyJ5A3VpEDQ7Lvp6QNWQWko3SW4RsGaeBAAiAQKES&#10;0D5XKuhdhk37jugYU1IoBwIgAAJFl0C2eQ6Lbs8LyHKVy3U2nWMh3BSQcWgmRwjYpRLLEaNhRhEj&#10;4MgrbZtT2HWfCNr7oohhgbkgAAJ2BAoxrQUbmllI3ruXaDrvMIsDBEAABHKdAEfu/oPGNxlIQ1tV&#10;NzDWGf0VY64xA0syFrHZaC/btnA+CIAACIBA4RBwRUJCIIh6ENTGaO+e9DDNuvUMqnNA1C2gvqJP&#10;AKnEiv4YFoEeONb1gZt8691xPhMgtUURGGyYCAIxEahWmahFo5gqN6s2s5DMdSxZSbR6g1ltKAUC&#10;IAAChUYgIQz/jfrTwt5tqWqAHe7dtnP180V31HTQbsSFhh4NgwAIgAAIZEXAFQkJgSAEyzU0YfBI&#10;2njZP+iqeuXd529fTM8Mv4V6zmqNlBYhyJacU5BKrOSMdSH21PHS0E5IdkQyk9hMu4/FZniF2F00&#10;DQIgEAOBpvWIalWLoWLzKoOFZGy6Z04TJUEABAqRAD9E9qTus04OflBUD5WTRB74XFmMyRQWTxLd&#10;+K/8h+D9q2jC0Oup+ztsZ2HuMF+Iw4qmQQAEQKDYE9AiITs9TKsGnkF5xb7fEXZQfvJ9D6275XH3&#10;V0nbl9GE54ZQ93FEtz9yLw1qdQgFbWkVoVWoqkgRSK4jJ60QViNPeZEauqJkrDOquObFwc8ssm+7&#10;afWc0dSj3+P0If9ofF5RAgNbQQAEjAgU8iZ7ysZgIZlLIirZaExRCARAoBAJuHIJt6NbbruIzj72&#10;JOpYT3z6oY7ty2naFx/Q8yOG09j1iV/mdRpE0/p3oWYVC/k7V7mwHEK/3pTcdGP/Opr56gjqOnIi&#10;rWax+9JBNO7qdpRXyGYW4gijaRAAARAopgScqZaIjujzMi28uDmVKaa9jaVbMsrvPvopda8Uwsui&#10;j+ml10bRgElEl932AI3q3JgOjKVxVFosCCBPebEYxtzvxGaRiu92aj3q44SpLa+kMd3bU/u2ramJ&#10;9iyyb/0Cmjj/R/rh09HiOsZBJeKo2ZXGPHIrXVXf8XyT+52GhSAAAlERyIFoZO6KmZCMqOSohh31&#10;gAAIxEXAFb1r0ogQZ3vcQU9e0TFt4WZydtRlXJ81a5XnjNgddadRHwiAAAiUYAKeIoHiIcWFY6la&#10;lcZ0Vqv6EEAD/MT/HipeLA+6je46tSEYluC5ZtR1V55yPoODEi6gPzQ+nro0rYVIdiOIKGREQASL&#10;fDn5Rbp58LOJCGOjozFd1qcP3XBmBzqhZlmjM1AIBECgmBE4sCLR8Y1zolNmQjKb+vM6oh/X5ITR&#10;MAIEQAAEfAlw1PHMxbRx/wp6yxF5rMrndepPj7Y/ghq2OCmHFmL7acuKWTT+7THUc9z0VNekreec&#10;Tp0gIsDhQQAEQKDYEcj0AjF1z+ox2ijvf7GDY9UhvodOo3uH3UcPfCWeV+TBoss1dPnJp7i/TLKq&#10;F4VLEgG/+YgvBEqSFxRwX5PPLBtWT6MbRvEXiPqReJlx4oHVqIVHxHIBW4vmQAAECpvAcWKDvSq5&#10;8TWCuZDM0L4Wn1Rs2V7Y+NA+CIAACIAACIAACIAACIAACIAACIAACIAACIAACBRvAnVrETU4LGf6&#10;aCckrxFJRRevyhnjYQgIgAAIgAAIgAAIgAAIgAAIgAAIgAAIgAAIgAAIFDsCnNLimIZEpUvnTNfM&#10;heS9e4lmLSLaI/7FAQIgAAIgAAIgAAIgAAIgAAIgAAIgAAIgAAIgAAIgED2BMkI8bnUkUbncyo1u&#10;LiQvXE7066bowaBGEAABEAABEAABEAABEAABEAABEAABEAABEAABEAABIhaRjxV5kStVyDkaZkLy&#10;5q1Ec5fmnPEwCARAAARAAARAAARAAARAAARKDIGaVYg4VyIOEAABEAABEACB4kugfLmci0RWsM2E&#10;5PlCRN4oxGQcIAACIAACIAACIAACIAACIAAChUegbbOcfbgsPChoGQRAAARAAARAoCAIBAvJiEYu&#10;iHFAGyAAAiAAAiAAAiAAAiAAAiAQTCCvBtERdYLLoQQIgAAIgAAIgAAIREwgWEhGNHLEyFEdCIAA&#10;CIAACIAACIAACIAACGRBAFHJWcDDqSAAAiAAAiAAAmEJZBaSd+0mmrkwbN04DwRAAARAAARAAARA&#10;AARAAARAIGoCDQ5DruSomaI+EAABEAABEACBQAKZheQf1xD9vC6wEhQAARAAARAAARAAARAAARAA&#10;ARAoIAIVxCY8rZsWUGNoBgRAAARAAARAAAQSBDILybMXEe3YBVYgAAIgAAIgAAIgAAIgAAIgAAK5&#10;RKDVkUSVKuSSRbAFBEAABEAABECgmBPwF5K37SCa80M83d+/jJ65uRf1nKlFO7f9Fy168HxqckA8&#10;zcZT615a/dF9VPvOV9OqP6LPy7Tw4uZUJp6GUSsIxEQAPh0T2CJU7Vb6fs4M+vSL8dRz3PR8u2t2&#10;pTGP3EpX1a8cbV+K1T3BBM1O+v6dgdR0yJT0wnX60+yXrqATSpvUgzIgAALpBHAPg1eUIAJ1axFx&#10;igscIAACIAACIAACIFBABPyF5DjTWuxfR19++jXNnf+aS6TI6zGaFvZuS1ULqPPRNLOftqyYTVOW&#10;LqcvXn+cHvhKieP16LJBY+j5U7G4i4Yzaik4AvDpgmOdey3tW/8VPfLEvdR/0mIP486iMeMG01X1&#10;ykdreLG6J5ig2U2rF82g6Ws209JPR9MAJ+tOD9OqgWdQnkk1KFPABPjaOI3uHXafuNc3plsG3UZ3&#10;ndqQDixgK9BcEAHcw4IIFc2/Y/55jhvSWxRNd4bVIAACIAACIFCECfgLyV8LEWHL9pi79htNe7w3&#10;nTFugWinFp1122h6t3NDKhVzq7FVv3cBPXjJxTRgJbfQhoaNHkk3N60UW3OoGARiJwCfjh1xTjWw&#10;fTE9M/wW6snCZste9PqAntStHkcfJyNonz6cpo7rSx0rxfXZSDG7JxgN7jb68uW+1HrULFkaX7IY&#10;QSucQmmR8zG9WCmc3hXPVnEPKz7jivnnP5ZtmxGVK1t8xho9AQEQAAEQAAEQyGkC3kLy3r1E01nc&#10;jflwLQqb0y2PPE5DW1WPudEYq18/lS7vehON5SZq9opZcImxH6gaBBQB+HQJ8oXNQtC8XQiaH4s+&#10;p1+P9yx6jpo9dRD9L870Q8XtnmDkPWtowuCe1H3SCk/uRlWgUMEQgJBVMJyjbAX3sChpFm5dmH/+&#10;/JvWE/E41Qp3fNA6CIAACIAACIBAiSHgLSRv3ko0d2n8ELbNpFt79KIH1nNTRT2yZz9tmjOSmvUb&#10;Tau5O0Uy33P8Q44WihIB+HRRGq2sbXVejwvrRVixuicYjogrYrKo3wcN+1xki+HT+qI1dLiHFa3x&#10;CrIW88+XUF4N8TlLnSCA+DsIgAAIgAAIgAAIRELAW0j+WeT55RzJMR/7VrxB5/S4m+R2Q4UlXETW&#10;R/fmSUUz33NkMFBRsSAAny4Ww2jUidwY6+J1TzACT4SISUNQKAYCtgRy47pmazXKg4A1gQMrEh3f&#10;2Po0nAACIAACIAACIAACYQh4C8kLlxP9uilMfUT7V9GEodfT9QfdFrBxXnGLFCmJuT3DuUihnWXs&#10;m4VmYY41DJ/OakCKkr+5PhmOeKNQYw7F7Z5g5j0yZUiv4bSEixfklyzG42LWD5QCgTQChe5juIfl&#10;vFcWuo/kPCFzA9sfY14WJUEABEAABEAABEAgCwLeQvJ8kdZio0hvYX3sppUfDaM2d06lYwI3zitm&#10;kSIlMrentYMU4gk2vlmIZuZS0/DpLEajiPlbbCklbDgUs3uCkffspdUf3Ue173xVli64L1lsxsWo&#10;IygEAhqBHPAx3MNy3CtzwEdynJCVedhwzwoXCoMACIAACIAACIQn4C0kf/pNqBr3rZtKV199Ez2z&#10;vg0NGz2Sbm5aKUM9zg2GIo6AC2V9lifFJsRkaRdOlwTsfBPQJAH4dGhHKGr+5oqKjTDNkB2HYnZP&#10;MPKebWKDw75ig8NZonQtOivwBaxRpYGF7MYlsDoUAIE0AjnhY7iH5bRn5oSP5DQhS+OOa0RUpbLl&#10;SSgOAiAAAiAAAiAAAvYEohOSty+mZ4bfQj0nLRZWXEivv3kHdatZ2t8i1wZDJsKzfecK8gxXbs86&#10;/Wn2S1fQCRm6X5C2lfi2bH2zxANLAIBPh3SEIudv7qjYyNIr2HIoZvcEM+9xiucFdB+0HRezjqAU&#10;COQTyBEfwz0sh50yR3wkhwnZm9a0nngfWc3+PJwBAiAAAiAAAiAAApYE0oXkbTuI5vxgWA3voDyb&#10;piz5lt4aMZzGrvc7rTnd8sjjNLRV9fwCzg2GNOF53/oFNPGbmTQhVWctOq3H9XTXn86ijvVM37b7&#10;2daYLutzDV1+8ikWdQXh0HJ7dnqYVg08g/KCTuO/b19O02Z+S3M+HU0DpAivDu5zb+rbXDDbv0Lw&#10;/YSOGeqM8tbEn9R5bhE/naXHWDjt3L+Ovvx0Hi1bOY1uGDWRVrv64LCJSlG1Rm0NGWY3FrIP8xfQ&#10;568/Tg98JTaCdBx5nfrTo+3rUalSedSufXPKO0D9MQvfzDhucXDPjk+auaF9yuUItGnOSGrWb3TC&#10;B2x8Os2gOJhtpe/nzKT5q7+mkUOepQ/1eXNiGzqrVX060GQOpspkU2dc/papA9nYu5tWL5pB09es&#10;pS885pWrVasXY1lwKFb3hHyCievXj/RD2jW+Hd1yS1taM+aR5L3T4AWsrDbM9SKLcXE5Q5i2s53/&#10;5R1R2w5jXH7J/vw5vTttHPUcN10Wyus0gJ6/rBudqa0Z5HjMmEwj1HWjZhcaNvAauraNz/XCFdXq&#10;1z7/3hld7l8umvVNsv7Q1/o4bI3Kx0TfQvcrrnuY33U4zHzIcE2X/f6eflzwWsqP80s7119EpQ87&#10;lro0rSVWYnw4c0Fn8lGtbdfLu4C1ofPU0OMTwkeM519c98o45opuq7iXz5pAgwcPE/cCfka5mQae&#10;146aVEwtaM1WMg0OI6pby6wsSoEACIAACIAACIBAFgTSheTNIjfyXJEj2eTwW+ClnXsWjRk3mK6q&#10;Vz71F9en1OqBsNQ6mvnqCOo6Uhcwk6fVvJhef3oAdatVNqN1+9bPpxfGj6Qrkg+U3oXFYu22B2hU&#10;58aWYpNXbe6F5hF9XqaFFzenMpmsFAvx9956ii5PE2t9Tkr73DwpBK1e4hbxUw/XYmH60Rj6+52j&#10;HSIb150+FokWnQtZk8E3+ww7u7HYSgvfGUodh7ypCdoe9umbVGXhm5l7Hy337PholmbtU876Qvi0&#10;L7gomZn7aV6nO+jNa7tT25qZrxc2vu9bZ2z+5gU1AgYu0TZgvtu8RMiCQ/G6JwimtvPRQLAPfb3I&#10;YlyUd4Rum7Kd/3u8Xxopv9y+jCY8N4S6e93vXWsGv3si97AxXTXoMXr61NpJYc4xJ/zEvbR54fNi&#10;R5UTL2mjWN9Iy2x9K239EIOtEfhY9v2K6x6Wfo0MPx88rre248lVuNY8ifGc9/37rgCAwJzrrvuA&#10;39rQPReyWreG8RHj+RfTvZLXxl4vrSOc167IedkNs/V1Wo8hJJs8vKAMCIAACIAACIBABASyE5JT&#10;BrijIYKFVC1CSSzIfr62Bo1/4l7qv/YUGnPh2XROMrp03/rpdOe/7qT7k5GomesW0Q7LJ1Kffncm&#10;I7xExNdtPalnxzaJN/tpD3IdRC7n+0Uu5ypZorTJ7ckRGdPo3mH3paJrOar2sQs6U9dUdAkvXD+h&#10;/777VH6Usi6UOix2LUK53AMn089j7qIzXlgnIhv60A1ndqATavxMz9zci3quvDQ97YbrE0NRccsr&#10;XWOQaEoXr4KiV7IdC7UJy8sJEZltuqIbXZSKMk1Etkz67E354EQ9RtPC3m2patpI2vqmuStkxz1b&#10;Pk47o/cpIhufLiBmaYIRR+4k/VuKxcxhFo1/e0x+NFfL3jT17l7U0U9MjrzO+PxNUo7cXlFn2Ki0&#10;jMNuy6E43RNCzseMgn1U1wvbceFBjqptLV2O9b3K/eUPi2QLLtpLD4j1wXOHXpq6h5K2ZpBi2rUN&#10;aSG/pB5H1F9FH+//haY9zffJRARzcEoX92aQ/msRLzvL0rO8vpl1FA276RK6pEPi6xm79U1yLCJd&#10;P8Rha0gfi7RfzCqee1iU8yG9Lr8v5tLXhN7+Z5NzXfuSLuOLrJDXNN91axgfMZ1/yRtT5PfKOOZK&#10;wlYIyeZrSJQEARAAARAAARDIDQLRCMmunbFNNs7TFrt9/k6nf/48TT6qPz15RUftcy734tH/E3ux&#10;0F30InXpNSwRgVuzK4155Fa6qr6WCsMlmhAFi94GA2Wc21N/IM8UFe3ut39kiba4/cs/6NFy79GF&#10;84+m1wf0pG6pz3qTC/cNV7vTbmyfTw/e2o8GSKGeP528w2MMkgyMN66JYCycbWWMROeHxevoyeMf&#10;onc7N0yPJrP2TYPxlkWy4R4Bn5SZcfiUqNzYp015Zcls/yqaMPR66v5OMv2L3/yWzbjL5nV+mGbd&#10;egbV0b8SjaXOZYkXNjN5PplcCy34xWEvN28blWZisvW8Ky73BJv56BbPMwmTkd3brMcl2muVM11O&#10;nu29ypU6QkTsyXXDBPqu/a005MKWjrRG+kuJf9CU4+dR76+b0zjtCwW3gBOUWsRUmIzDlxPXT/eL&#10;8ijWDzHYGsbHXAEAUfQrvntYZHORx9O5ZqV2dPsj99KgVoekr2PkNdfA/1zsg172W6ytox4fax8x&#10;7L+6N8Vyr4xhrqTupRGltjhYhFI0q29yh0YZEAABEAABEAABEMiKQDRCsrHAmLTVtYjk35k/OPgJ&#10;yfm7P4vqMopMTqEnIiE5Q25P5+i4o4+CUms4IzYyfeamPQyIBr0/v08Inyd//0f6SqXdcC22hYh8&#10;6SAad3U7xwO527dcD91pn8rml41iLMw3yWFOd9HkE+915+BW5tj6pvF0Cs89Cj7KzHh8ShcXgwQW&#10;U2hhmW0WOVJvp9ajPk40lGl+J01xC0Ren+zGUadoPDZ/i8leYbIrpUSGeW06yrKcLYdick9wze2M&#10;9zWG5LzG+4s+UV4vbMcl0rYp7PxXnucU0jKtGzxyMrccQLOH/o1O0HKOWgnJrpdrmdIA6HZmurea&#10;inl69HJU64cYbLWc+0XpHhblfHBfK4JEZOHvJi93rdibRQXHMj5Wdibnv/H8i+teGcNcsbqpGhSu&#10;JgJnWjQyKIgiIAACIAACIAACIJAdgUiEZFOBMWWqaxEZJGAa5GrVBNGzbhvtHZ0qDHA/OAZFbJjB&#10;dQkxhp/y+UZJqiZdwkobkYLDudGe0y5tcRv0KX/qVD11hPeDdn5L2sO5Xz8jGgsXU9+8zsHjY+2b&#10;wVUmS4TkHhGfhBHuB8HofEoTFzOkVTHGJQuGY+aesxlymTqNcT10pr+IiaNObj4uf4vLXtLFPZt8&#10;yBkG35pDcbgnmEbCe17jfYTJSK8Xlv4Zcdth53/KzbSvifyvd9rmWBm+aPHMy13ax7GdL4wzvXAx&#10;tpPbMVjfxHmtj8FWu7lfhO5hUc4H/Vrhm5or3xdNuJqUSdVoFBUcz/hY2akMNpx/sd0rY5grdusn&#10;g9IQkg0goQgIgAAIgAAIgEAUBCIQkg0FRoe1dovIoM/5tDxvPpFHUuTRcyf6ffJuRdbdf+8UFPon&#10;jAabmriElQwRoSHzm+qRc74bDaVYuB94/frp/HSZshkLbVMW843TXGoirf7oPqp956uJX0YmiIq6&#10;QnGP0ldj9Cky8WmrSZIoHIqZtht9Bp9yW+QWrd1pA+KoU3YwJn+Ly1622SwqzW607TkU/XuCPh8N&#10;8u+70vf0oqnj+lLHSs78K1FeL2z9M+q2w85/h+cZp2Bxzn3xorrPIzTx4hYem+qm5+VeNfAMyvNx&#10;drMXxuJkYzu5oaD1DZeJ8Vofua02cz/GfkV+D4tyPoTot5ZKy3sto9kYtN4JjAoOYafRutXGR/In&#10;o9n8i/FeGflcsburGpWuW4uIN9zDAQIgAAIgAAIgAAIxE4hASDYRGJ29sFzsBn3OZxIlIjbZ+/Lj&#10;d+jRh4cnN+HzS/8QhrZJCgptcRu0wBdmGEdKGUZpuHumfU5rJM65H849o74jHQvt80TZAbF54sC+&#10;dOPZLXzTb7j7aeubFuMfhnukfGL0KZe4GHL3cC+UYZhpkaqZvjZwN5lBSI6jTtl4TP4Wm72sUcWR&#10;09mWQ3G4J2Q5H73uCZFeLyz9M/K2Rfth5n9qUlv4SNCaIVWnyb1bFQ63Z0Hgy0sjW7P0Ld9N1CyY&#10;MgYjW23mflz9YmNtxtbgvh/pfNCifA2ikfUvR7xf5Jv6aKK/wS/v4hofGx+xnH+x3SvjmCsGfmdb&#10;hEVkFpNxgAAIgAAIgAAIgEDMBCIQkg0ERlcnsljsUnpkrncu1HK0ZcVsmrJ0E+1bPY1uGDWRVqds&#10;sBUjA0bAZHMT68WteUSoWZSG1gctH6nRhoOuPnin2oh8LNJ23U72o2YX1873/iNk65vmsy0M90j5&#10;xOhTbnExmvQvTNaemfbwZpPixNfH46hT+U0c/hanvcJug3ltPivCcigG94QY5mOk1ws5NOb+GX3b&#10;Yea/0/MsfMRwzwK765ypMGlhpy7meaxvJIEYfCtBNgZbLXwsvn6JrpmsyywubJHOB9d4mm7IauJ/&#10;JtHtqtMGwmhsfmd+HcofIpP+x3mvjGOuWDigaVEIyaakUA4EQAAEQAAEQCBLAulC8t69RNMXmFdr&#10;FKXirM5kQWi62NUXjhnMbnkljenentq3bU1NtA13zDvrUdLg80BXugcjMcyUkd3iVlkfJk908KZE&#10;cY2FczdrN//AdBfWvmnqCWG4R8knzAOTqU/pwoVBGhYjbGGYaZHzNhvB+T4Ex1FnEkAs/hajvcLs&#10;4HltNLjuQtYcLHwz8BPvKOeZad/jmI8x9MN4XGJo21K0TCdv6iOa7b7RuJbXOeM9C0zt5B4aiHl6&#10;mUjXD1HbKroU2sdM7jMW9gauy0zntsc4ZTrVYJ0Zav8HE64mZVK2B0UFx3FNy+I+aTT/4rxXWvie&#10;0by28T+LshCSLWChKAiAAAiAAAiAQDYE0oVkru3Tb4zrtBYirCJFgsSn9F3gE4aLvIg9elPf5tXF&#10;f1elFlGLxw46wZ8HhljcGjOyWdwqo8M8IJg8nMc8Fh7pSWSPMmykZO2bxl4fhnuUfOL0KZNPXo1B&#10;OQqGYaZtmmWQEkY16P+yJI46E63G42/x2ZsmZGUS3SyG3JqD8fWOjcjFe0K289HrC48orxe2/hl9&#10;21mnGjD2Ec32DJtHBt+7HU5vlPtVlDe208SX08uQycs0UxtMy0kMQfMPeH0XAAAgAElEQVQuSx+L&#10;sl/6tdik7ozXtyjng5Yf2NQ2kyh7kzKpfgZFBWd7TfP/ksn6/sA2G82/GO+VMcwVi1uqedHjGhFV&#10;qWxeHiVBAARAAARAAARAICQBbyF59iKiHbsMqjQRGLVqrDasCBKftIVjREKIQceTRbT+ez60hrDR&#10;NJrGanGreqU9yPh9TuuCYPJwHqKf5qDzS25fTu+99RRd7khXYrTxX5S+EYp7lHxC1GXqU3o0TQYh&#10;xmr4omBmbEumh2CNXSR1MokQ10IjgHHZmy4OkTGLTIaH4FDk7wnZzkevzVRD1JnRn2zGJeq2eXo4&#10;c3GHSJdjfP0y3TzSJBo4H6hL/Ioqytkoj2+IsTBlZVpOYghai9leA2PsV+T3sBC2+s5F7d5kuC4x&#10;2TPDpEzKrMDo5RB9NvInm+uQ7fyL8V5p1Ddlr8lcMbr52xeCkGzPDGeAAAiAAAiAAAiEIuAtJM9f&#10;SrRxq0GFZlEqzopci92gaIzAh8+wC0eDrhkVcfffO9ew/YLc+IHAanGrOmRvjzu3JpFRPyMRpfwG&#10;QduIz9OP7H3TaMi5UBTcs+JjP4bGPqVFnhnlzzYBV5DMXG2JjTVdmxmFvGZkrJMBxOVvcdlrKg6Z&#10;DK6zjD2Hon9PiGM+hhx3QwHL++Wbzz0iq2tVss5Q8z+/M8Y+Yrx5pJtv5uucyQvjhK3GdnLhwPWN&#10;vNnQly/3pdajZiUaMBAeTa/10dtqM/fj65d+Lc7+HhblXLTvt8gXQqs/uo9q3/lqwgc856NJmfz5&#10;FBwVbG+nmd/Z+Iiy13T+hRynwHt7HPPa9r5qWL79MYYFUQwEQAAEQAAEQAAEsiPgLST/vI7oxzUG&#10;Ndu+edcWu0Gfqgc+fNovdg06ZVHE2X+/TVNsbTR/ILD6NDfVqxARya7olaj66YeZmQ6mOR3voZub&#10;VvIdi+AHIVvfNB/2cNxt/SCTPbZ1mfuUO/LMdCOgYHbhmIWJ3tI/Q9Zzb8ZRJ/c/Ln+Ly15hsmte&#10;h4gS9Rx2Ww7F4Z4Qx3y0rTNoDtqMS9RtZ5sux8JHjDePtNmYzFR0trCThytwfSMLWQrJptf6OGyN&#10;08dM+6Vfi6O4h9mOQaa5GOZ6bsLVNBJf2LZ/FU0Yej11f2dxwlDPlxO2fTYdH5O+6PxM518YtkHr&#10;BbYljrkSdL0O8fcK5YhaNw1xIk4BARAAARAAARAAAXsC3kLyuo1Ei1YE12Yc/aOqMl0QJsoHf04a&#10;Jt9vcLeMSwR+Hsg1mSxUHS1uX0zPDL+Fek5KLPL9o2ksF7epJnRmQQLSblo9ZzT16Pc4fSjr8Mrn&#10;yb+PaCykT/0fffTnf9Pzpx7mPxTOz+G9IpKtfdN01KPibrK5kJ9NcfmUaM/Ip01ZqXJhmel5h4OY&#10;7acti16kLr2GJX1V5Erv8whNvLgFHegw2f0SIpo63dGFUYgX+QbHYi9Xb5VSwnDMreddcbgnZDMf&#10;a9FZt42mdzs3pFIuxBFdT1WdVuMScdu2Qkyaq5n7iPELK6vrnFN0znS/dNuZOerbZH0T5/ohBlut&#10;fCybOZNpXRTHPSzK+RCiLqPIddMXI1tp4TtDqeOQN2m1mmeeEc4xjY+VjygDTedfPOsF/WVONPPa&#10;8H5qU+zgqkTN6tucgbIgAAIgAAIgAAIgEJqAt5C8azfRzIXBlVpHtJkudrlpwwgHV1SPEI4uHUTj&#10;rm5HeQf4mM+btk1+kW5+rwE9+eD51MSvXHDvNSHGK89lohK3EOQtbsly67+iR564l/onRWSi6B5a&#10;Xd3RP+Xr/DDNuvUMqqOzUKwGP5sU5kQtmdKRRDEWso7baebF6QJgfh8MPo+09k2TAecydg/g/tyz&#10;89V4fEpYa7VhTwEw06Kn8vx8lcQLj+9ep9tuv4/Grk/Y5Vs2jjpj8zfRkTjsFdVafdpuOtTWHIrH&#10;PSGW+RjF9VSNm+24RNl2NtdMab+pj1jkPba5zrnYZXrxZGqnxfomtvVDDLZa+lgsc4bR2oyt6XUt&#10;wvlg2u+EaeLl6PKJ1Kffncn7mp//BW2eJ6ravowmPDeErt/Qnv5VYwpdM26u+KXfi6yY1q2WPiIR&#10;GM+/uO6VMcwV2THnmoU3CL+DnryiIzWpGPKhpIEIvKhby9SjUQ4EQAAEQAAEQAAEsiLgLSRzlTMW&#10;CKVhb+bKXdEFQrjpNIim9e9CzSoSbVkxmyZ9No3mNLmG7mtVPVGPVRSQaRTSblr50TBqc+fLyQgL&#10;XpBdT3f96SzqWE/tXiwW48KeKfM+pZFDhCjashe9PqAndUv9PRxDs5xw6YtbonZ0y8C+dOPZLaTg&#10;vW/9Apo4YzKNGLKQ2j10AVUd/n90+0q2yfSh1f9hwLtnWo5h8TDhWsSygPzpRzT+1Wdp5lHXUt/q&#10;U6n7qGmJqjKmI8l+LPIfstim3nRjx1OpS9NayWi9xDhO+uxNuiG12V4HGjb6fpEGo4q7q7a+aewC&#10;Bg9svnVlzydVtf55aiQ+pYmLBvk4zbBlw4znx3S681930v1fiZQ70ldvpAcv6kQn1CzLk8vDJ4If&#10;yiKvMzZ/SxCO3N6so0R9Rt6WQ7G5J7g/Lc94jb/3TNo54h4aLl94ZLrGR3m9cG52Z3CvFiJHdPfV&#10;7Oa/OwWE3xcxzNL8JZ/r3h2UYivo6xc1FYzTaqTbmjGPbxzX+jhstZ37cfRLoDVel5ndvJKlopwP&#10;+rWiMV3W52YaeF67fBFRbCo8beb39OOCyTR1wx76YNK0xPrW90W+VmfL3jT17l7Uke+RvJ77+B16&#10;9OHh9F4bXqO3p1XPXUdnjBNr/EzBCnGMj62PcJ9N519ypCK/V8YxV+QlgIMmetEDyRff/Kus8nlj&#10;oz2rGY3CIAACIAACIAAC2RHwF5KXCCVz9YaA2vXFtbt4Xqc76M1ru1NbKfjoEQ7+EbyJWpwPn/xz&#10;Qljs27w+tWjb2v3WXiyUZ746grqOnJj/uZ6X5TW70LCbLqFLOjT3j1g25qnnGuZFvqj/xo7U6ICq&#10;aTa6F7fpjeR1GkDPX9aNzqApdE6Pu8X/Tx6yzj9SqyPaOoRx8TcrAcajU1oKjbQS3O7Aa+jaNlVp&#10;5uO9kw8d+sZlHvVmORauh8CgsRA2Dr//Rup3lBKanSfY+WZQU6m/Z8s9Sz5OOyP3KV1c5MYy+HSB&#10;MeNrR1q0vk/rKb+t70pn4VU62jpj8jeH4dHaay66GY+zLGjHITjXubP1HL8nbJ9PD97ajwbIFx5e&#10;1/jE/bD1trfNrvFcRWTXC7txkdZH1XaW10xzHzEVrPXP9kVfW15JY7ofTw0aaffZtJRNDEa8CL7t&#10;AjrxwGqu+7y5nVyHhS/L65/zZZqXb9mtH+Kx1d7Hou5X2pdsUd3DopwPXFfQ+ksUSawJO1P9efdR&#10;0yHJFWGGjS/3rZtKV199Ez3jECbzPUWI1X3voiEXtqQ8cr9USvlzXhM6q5X7vhn9+Nj6iJ4KxH/+&#10;OWdFlPfKeOaKsDZNSLYNCHH0uExpopOa292qURoEQAAEQAAEQAAEsiDgLySb5kmmrfT9rAk0ePCw&#10;5Kd3HF3Ri7q1bOOIJJWrcNo0ZyQ16zc6IfYGRTu6Hj6dPfQToLWo49QpCXvOq9OA2rWPQkBWFWub&#10;kThN9OsbR5l88QE9P2J4kpUedeu1aOaK06Ow7Ba3Ph6Sijx+nB5Iih95nfrTox3a0smKlSuCxHSh&#10;m+VYyGicxbRxy7xEBLnLfJvxNPVN8xkUCfdkFG0qQj4bX43Qp9I2djLxaQN00TDjhsR4zplBn34x&#10;nnqOm+5oOSnseDwIB5sXZZ3R+1u6/VHZayq6BRP0tLFE3hMEiUjnoyKb5fU0NUBh/DP7trOb/xbr&#10;BuPP5vWIUAXIK7e5h+isiruiQy3s5POt1zdR+lactobwsUjnTIh1mdUlLvv5kGrOY/2VeHHrDByw&#10;2ERPritm0fi3x+TfH2V9nej0Y05KfsHj73u+0bCRjk/yPm50f+CypvPPaxCjuFfGOVciTG2B/MhW&#10;sxiFQQAEQAAEQAAEsifgLyTvFWktpvOnbzhKNAFX1ETQxnwlmhQ6DwJFh0CWUaJFp6OwFARAAASK&#10;KIFQm9MV0b7C7PAEmtYTH21WC38+zgQBEAABEAABEAABSwL+QjJXtHA50a+bLKtE8eJEwB1Nlimf&#10;Z3HqNfoCAsWbQHZRosWbDXoHAiAAAjlBwLVxINZfOTEmuWhEO5HWorRIb4EDBEAABEAABEAABAqI&#10;QGYh+bfNRN/+WECmoJncI6B91he0KVHudQAWgQAIpBGw/FwXBEEABEAABAqcgGvPCN+N9grcLDSY&#10;SwTyaohd+urkkkWwBQRAAARAAARAoAQQyCwkM4DZi4h27CoBKEpCFzl/4D9ofJOBNLRVdYMOO/Pz&#10;meZHNqgWRUAABAqRgJZ3MsMGToVoJJoGARAAgRJMQNvQGS/yS7AvZOj6cY2IqlQGGxAAARAAARAA&#10;ARAoUALBQvLPYgf6H9cUqFFoLC4CCWH4b9SfFvZuS1UDmnHvAo7PKuMaFdQLAgVLwGYDp4K1DK2B&#10;AAiAAAgwAffGgXk9Rhut28CuBBGoJgTkFkJIxgECIAACIAACIAACBUwgWEjmTfdmiajkPeJfHEWc&#10;wBqaMLgndZ91Mr3+9ADqVqusf3+2L6Znht9CPSctFmVq0Wl9HqGJF7egA4s4AZgPAiWeADZwKvEu&#10;AAAgAAK5TiC5Xpu0Qhhajy4bNIaeP/WwXDca9hUkAWyyV5C00RYIgAAIgAAIgICDQLCQzIURlVw8&#10;nMYlILWjW267iM4+9iTqWM/xWdz25TTtiw/o+RHDaez6RLfzOg2iaf27ULOKBxQPDugFCJRkAttm&#10;0q09etEDcn63oWGjR9LNTSuVZCLoOwiAAAjkFoG9C+jBSy6mAStxnc6tgckRaxCNnCMDATNAAARA&#10;AARAoGQSMBOSmQ1yJRd9D9m/iiYMvZ66v8NRxiaHiETucQc9eUVHagIR2QQYyoBAzhPYt+INOqfH&#10;3TSFLcUGTjk/XjAQBECgBBJYP5Uu73oTjU11nV/+X0B/aHw8dWlai0qVQCTosoMAciPDHUAABEAA&#10;BEAABAqRgLmQvHkr0dylhWgqmo6MAEcdz1xMG/evoLcckceq/rxO/enR9kdQwxYn0Qk1M6S/iMwg&#10;VAQCIFAwBPbTpjkjqVm/0bSaG8QGTgWDHa2AAAiAgAWBPYueo2a9htMS7Zwj+rxMCy9uTmUs6kLR&#10;Ykagbi2iBkhzUsxGFd0BARAAARAAgSJFwFxI5m7xpnuc5gIHCIAACIAACIAACIAACIAACIBAwRCo&#10;UI6oZWOi0qULpj20AgIgAAIgAAIgAAIeBOyEZN5475tlRFu2AyYIgAAIgAAIgAAIgAAIgAAIgEBB&#10;EGh1JFGlCgXREtoAARAAARAAARAAAV8CdkIyV7NrN9GcH4j2CFEZBwiAAAiAAAiAAAiAAAiAAAiA&#10;QHwEmtYjqlUtvvpRMwiAAAiAAAiAAAgYErAXkrnibTuI5ol8yRCTDTGjGAiAAAiAAAiAAAiAAAiA&#10;AAhYEmhcm+iwmpYnoTgIgAAIgAAIgAAIxEMgnJAcjy2oFQRAAARAAARAAARAAARAAARAAARAAARA&#10;AARAAARAIAcJQEjOwUGBSSAAAiAAAiAAAiAAAiAAAiAAAiAAAiAAAiAAAiCQSwQgJOfSaMAWEAAB&#10;EAABEAABEAABEAABEAABEAABEAABEAABEMhBAhCSc3BQYBIIgAAIgAAIlEQC+/bto/3791OpUqXo&#10;gAMOSCHg3+/du1f+rkyZMvK/f//9d/lz1apVZbm1a9cSlzv00EOpbNmytGLFCtqyZQuVK1dO/rx9&#10;+3batm2bPIfr53a4Hueh2uR6nEfp0qXlOVye/8c2cL3cdt26dWVRdQ6Xcx7cjlcbzt/zf3Pbevt6&#10;XX4+wefrdehlVXtOrlxG/72TtWpf/at4qTrU71UdzrqC2snUF/6bk4Xqmxo31Y7evjrHr68lcU6Z&#10;9Bm8EpR0P/abf875pviy76nfO/1Xnwcm44EyIAACIAACIAACIJDLBCAk5/LowDYQAAEQAAEQKEEE&#10;ICQnxHM/UTqT+AohOV98hjBqd9EALwjJdh6D0iAAAiAAAiAAAiWZAITkkjz66DsIgAAIgAAI5BAB&#10;CMkQkr0ipBGRHO8khZAMITleD0PtIAACIAACIAACxYkAhOTiNJroCwiAAAiAAAgUAwJBn4ivWrWK&#10;+vXrJ9NMTJs2TfZ4z5498l9n2gXn5+ZKpPbCoz5hV5HAnLqCz+U6nSkoVIoLlf7hvPPOo7Fjx8qy&#10;/Ddnugyuw+vQxXI99YWzDyqVBNdtcnDdqg8qVYZp+gd1Lpc3Tamh+LB9emoOJf6q/uhpJ/S+6VHY&#10;Xqkx9NQDOhNTTiYsS3IZ5aPOMVVzSY1TcWHNPsV9UilvnOPunEvOeVmSfQN9BwEQAAEQAAEQAAEI&#10;yfABEAABEAABEACBnCIQJCSvXLmSrr32WikkT5kyRdqu5zt2ir6qPi/Rls+1EZK5XpUruVu3bvTK&#10;K6+khGSuSwnapkIyn+OXRzlbIZnrVoKfHnXqFfnLwpmNkLx7927J3k9IVuKbU5BU7UJIzqkp5zIG&#10;QnICB4Tk3PVRWAYCIAACIAACIFB4BCAkFx57tAwCIAACIAACIOAgwOLi/k1bqdT2nVRK7He3b/NW&#10;2rd7D5XiDfLUZlai/C4hYP60aiXt3LWLrrr7NlnD1999S3scm+fdcuXfqfXRLah2rUOoRrVqqVb2&#10;i3r38/8TR6nSYtM9bif5sypUWvyej6UrfqJtO3bI/+0WdsycP5e+XbKYVq1bSz+uXEFtWhxH/S65&#10;nGoeVI3Obt/BNZZ+m805CznLyGhm3mgw2Vcu5yX+8tZ9nACDz93H0ZTJc/K3Jky04LfJl/McWS5Z&#10;VortSeNUXX6b1+1JbkZYOrkhoklbun2Kg9+5yh6nfUHncN/kuCbt0utwDRB+IDWOipdiXRLRZPJ/&#10;vzmjOPHf9yajmstom22mWFYsT1S+HFEZcW2pXIGoSuWSiBl9BgEQAAEQAAEQKAYEICQXg0FEF0AA&#10;BEAABECgSBP4bTPR2g20Z/3vtH/3XhnhqoRjFmnkZ+cOIZlFnx27dkohuesd/WTXZ3w7j3Yn01vw&#10;zw9dfzOdclwrqn9obTqkeo0UHqdgpAQ0FoGcR+mkGPTd8qW0dft22rJ9mxCv99AHX82k2Qu/pZ/W&#10;rqbvVyyn449sRj07n0+H1qhJF5x2pqwikzDqbMNLaHb2lcumRQ0nhVKnkJzaZC9ZuV/7qm3VV1Uu&#10;jJCs6lCc/HxPpg1Ijp+p0K3q8hKBg3L5Qki2uwrwOKb8R8yvkiwkMznlP/qLFL85o2hLIVm8xOI5&#10;VcYwDY0oSFRNiMmHimtT9Sp2A4fSIAACIAACIAACIFCIBCAkFyJ8NA0CIAACIAACJZrAuo1Ey9eS&#10;UIUlBmeKB79oWFWGReO9+/bSGx8nciT3fvBeKfiqNAo3XngptWrajFo3PZqOrFc/hdkpJKu6lKCs&#10;Cqm2uT6Oclaf+m/Y9Dv9vnULTZ75Ob005R2qVa06Hd2wMTXIq0239LgyrQ9eY6uifvlvXpG//HeV&#10;9qGsR55lZ+5hr6hdXXjXxVXdJr8oZGc5v5QgXDf/jQVlFSGt+pVp/Pi8zdu2yiaqHZgQ0ZRYx2OR&#10;ym0tfr9j507atWe3FOjKlSkry6pUJEq087NPH88SPdccnXeydjJxjpkz8l2fm3KMk1HfxYmp34sK&#10;v9Qzyv/lNScJws/vM3KqICKV6x9K4oJSnHCiLyAAAiAAAiAAAsWUAITkYjqw6BYIgAAIgAAI5CwB&#10;kbKCFv2cEpBt7ZRpIJIby81ftliefuZNV9PvW7akRMZr/nwBHdPoSGp/bCsh9h6RasIpJKtNtvwi&#10;a50Rik7h7OX336VHXntJfKFeUUY7H1GnHt3b63rZhhKddIFWGeAUkqUgp4lyfD6n7uD2ypVNCKd+&#10;h1fEsrNPihOfr/qoC4BKDFMCrldbfkKaigBnQVcJyVw2qC5uc/3v4iWCOFS0uEpLokRpNU5bhZi/&#10;XYjJzKJCuXKCV0Jo5v8pod0rElmyLYZip+1c8Sqvs9bLOAVSZ5oQ6d/JwvrLlyjsKuw6giLevTil&#10;8oprvhb0AsezrywoN62LtBeF7QhoHwRAAARAAARAICMBCMlwEBAAARAAARAAgYIj8OMaop/Xudrz&#10;EnAyRd7yyUqo2bApIUgOG/ccbRfpLl6ZOol+3fgbHdWgEdWoehBdcmZn6tiqLVWvWpUOPqi6LOsU&#10;e70+52ehTUbaskDqsFQJk0tEfuRvlv5AP/+ylj6f/7UUku/p2UeW1CMSnYKSirTVYeuisy5CeaXB&#10;cEaMOoVePZLUT9Dy+4zfyUe3U7fDK4rYy5HUeSw8b9yySUaOj3ztP7Lo3Vf1lsJzJSHKOyM7VT0r&#10;1/1Cazb8Svzv4pU/UaPadem8UzrKP+sip7NtvwjpgnP03G1JH3tlqe67yp+dL1/0yNvc7aW5Zc7r&#10;j0lfnWUko2RTzvlhK0q7rK1bi6jBYeYdQEkQAAEQAAEQAAEQKEACEJILEDaaAgEQAAEQAIESS4A3&#10;wvtBRCH/uikNgR75q6e44J/1/MGqElV20hefyUjem0Y+QMtWr0yJkjdedCl1PeV0qnfoYUKbqWOE&#10;n3Mv89Zz5cqWS+VmVqIa/ys33xIR0bO+m08jXx/nKSSrhpQoraJ2dQOcfdMFqUwisDPyV09xYdLJ&#10;TJHIflHVXtHM3JYeneqVaoLPZa6r1v8iopF/px73JDZJ/PixZ8X5peSGhRyNrAtwnIt66aqfae7i&#10;RfTBnJl00tHH0j+vus7VRd1eZY9JtLUJq+JaxmucvaK4ncJpSYhE1nMi63328qushGMvB+P8yUeJ&#10;lDymOZeLq5OiXyAAAiAAAiAAAjlHAEJyzg0JDAIBEAABEACBYkaAReRvlpEIRfXsmEpzcGDFSmnp&#10;HJz5cvlkFlu98gwv/vknme5iyItjaMUva4hTXnBk8mkt29AxRxxJHY5rTWe1bSdz7VYoV17a4Zey&#10;wevTfz3ql39euW4tzRRiMkc+ny7acR5KkMuUR1XZoKKI1fl+aTGc9TvPcfIIEvr8Ng5TorVi7DVQ&#10;XpHRsg/Jws7obv1lABf59fffSAn+sxcukGc9cN1NUvSvWL6CFKQ5B/VukRO5SsXKVF6ksuBzNm7e&#10;TJ+JyO83RT5sTlNy5bldqbwQ+eseIvLKOsZRT7sQRmAvZjMvsDtB0fkpn0xu9Kh+Lk5pQ/TrgD7/&#10;9HQ0KQZ8PUqmtPB7mRE4AJkKHFiR6JiGEJOzgoiTQQAEQAAEQAAEoiYAITlqoqgPBEAABEAABEDA&#10;TWDhcs9IZFXoBxF1ykfewbWkoOi1eZUSDJXgqYQbteGaquuZd96gtRvW04tT3qaFy5fRQWIzt0oV&#10;KtDlnf5M13f/q6xfbfDmFE/5/CARVv+knc/JJoo4JUg58qtyG0rI1nMAp8pzu+IcZY8zGlJP96AL&#10;fhy1zQfX7Uy1oaKseSM7PWd0UL5XZyqQTAyXrf6Zhr70rBCBy0qBn4+uIk2F0w5+CcA5kdkXqogX&#10;C8r+KTOn03Pvvkn1DjmMOp5wIlWtVJnatTjO5WdBdmJaehOwiaYtzoz9+sYvX5xis8rjrdNUc5d9&#10;Vr8uhfY9jkxu0Sj06TgRBEAABEAABEAABKImACE5aqKoDwRAAARAAARAIJ+AR05kHc/Ql56Rv7rw&#10;9LOoQV4dV15iPRew12Z1fK4SHD+Z+6WMan3uf2/Rgh+X0qZtW2jbjh10eqs21LldB2pYuw61P6aV&#10;LK8Lpn5Rll6pGoKGOCg61i9dh/o915+WMiLZqIr81aMgnTbpArcqqyKSnZva8XlsL5dRDLyii/02&#10;WuOcx1wv18lpKlikVvmlnUw5TcXtT44gjjzvd+HfpLnHH9lM/svR3Xv27qGps7+gdSKSnKPI82rW&#10;ojq1DqHDahxMn33zFb0hIpKrVKokxWSOAj+v/enyXD0qtDhFywb5WZi/ewnHftH5XD/ntuYx3iUi&#10;xZevWS3H+YSmzcM0nbPneEXQK2P1F076/HN2Kii/eSgAyJkcChtOAgEQAAEQAAEQiIcAhOR4uKJW&#10;EAABEAABEACBzVuJ5i4N5FC6QyKy9N0Hn5DpJ5wCzl6RFsMrSlYXeZx5cflvT7w5nuYt+Z4+nTeH&#10;vl22RAiPValWtRrU6cSTadDVfaUYxtHJzkMX2JxCLf83t+GXQ1YJSEqcZvGND7/cyCy8cp7lMH3z&#10;2iCQ22IbmBfbyPXyobg4BeRMfVaRybrQzv1XfSonIoqdB2+Gx5HOLCLzeVUqV6ZKychypxjOGxRe&#10;NmggHVK9Bk0Z/qSsQtX53uzpUvC/e8woGUn+ZyEScxqLs9r+gU45thV9J34349u5tGnrVlq+dpUU&#10;mG+66DJXH/1Sb0BYdk/BoNzb+hcBm7dtpR/XrBIpRjbRfz/9iCqUL0f39ro+cF4XlQJ+EdlBkdoq&#10;bQ33UzFT0fX69SBrFseJqOQqIjoZBwiAAAiAAAiAAAgUMgEIyYU8AGgeBEAABEAABIotgdmLiHbs&#10;CuxeudNbyTJvDx2VJiQrsdUvZYOf+Dvxs4/kpnvvTP+YZi74RuZe5tzI7Y9tSTdccImIbK0shUrn&#10;kUlIlmJRUjDyOkeP1nXmWebyKv3D+k0baev27bRt5w6BJsFGitSlOEK6tCv3r+rzql/XCZF4nxRR&#10;mQf/Nx+VK1SUeYQPFhvVsUjOgh/nFN62Y6eI8P1FiFv50bqcToKPlk2OkiJ6ecGC69cjMZ05nZ0i&#10;MJdTYrT+2f40sQnehk2/U7kyZUUkcilqdnjDRGQ5C+8OWCwkXz74TmFrdfHS4PFU3/k/3vxkGm3d&#10;sZ3uf2E0caqT7qedScce0YQ6tmorU1h8++MS+mzeV7IM86gtUl/wRopqXOS/jhQhiqvX7wMdspgX&#10;8BNIvfJkM1MlJP8mhOQJH70v59GQa28sNpR0Hs7NP52d5Lm1a/rzUikAACAASURBVPce2rhls0i/&#10;skO+uOFzq4oXJ+zTvDknp2ORvpc8MShdjjHECuWIWjc1Lo6CIAACIAACIAACIBAXAQjJcZFFvSAA&#10;AiAAAiBQkgms20i0aIURgSpnnSTLvXHfCDpD5L91Hk5xUImZXmkp/Bp68OXn6LUP3pPiI+ff5Q3a&#10;+LP85g2OoMEiMtmvLf69U1By5vHlvzkjD2UEsLbplrJb1cHRnLtF6gbebI4jbn/+ZS2tXr+Odu7e&#10;JcTRHUKELSMEqQNlGofeXS+S9VeuKDbbEsdT/31NRu5+/cNCmT94+66dMvKY+8CC6p/+0EH871SZ&#10;ymPql1/I+h9/85VU17iuBofVlj+/NeRRmR6ids1DXBsbZvq0Pyhis/Mtfeir7xdStSpVpBB+818v&#10;p0vO7CzbU5xYWPtGRIhfef8/pPA9YfDD8u+c5oKPR18bJ1KSbKZn3n5DRByvpqs6d6W2Rx0j/tdC&#10;pr/gvnPfmAOLyZz24rrz/yLP9Us9gkhkv1nh/r3fCxQ1fiwk80sZfgny0pR3ZCT/yBtvN6s8x0tx&#10;352ir1fkvXqB8j/xUmr1+l/p82++pqUi33fipc5+at3saPrzyadRTZFu5djGTRNfBGgvNSLB0LQe&#10;CcU6kqpQCQiAAAiAAAiAAAiEJQAhOSw5nAcCIAACIAACIOBPwDAamSuo2bm9rOfVe4fT6clN2FTF&#10;upBs+8n40xNfk+Lt4p9XCKF1iUyrcFT9RtSsfkP651W9ZRSw2nzPK6JV5WjWO2orJG8SeZs5B/An&#10;c+dIUY5TBaxYu0ZGN/7y23opqLLIfWj1g+nqLt2kGFVJRBzzMXbSf2VE8/uzZ8hctTJdhvi/Vk2P&#10;ovqH1qbTT2hDpx3fRvTxJ5qxYJ5MAzHq9f/IcznFBUc7tzzyKPnzqP4DZVvMQW3mx7/PRkjufmd/&#10;mrt4kdzYkAXxG0X+47+c0Um25xSSmX+fhwbL/MZP3fIP+XeOpObjoZeflyzGvfc/+lnkS77q3POp&#10;bfMWUqQ7ptGRNHvht/TuF5/K8SpbprSwv6bcQFG33Wuccm2aKvGSfYKj0xN5sffJ6HIeGxYh9bQr&#10;cfYBQnL+1wbMQt/skiORWUye/MXnxGlcfhIvOjgCn8eMyx9+SG0hIB8pfbKN8FfOD36QeCkU+YGo&#10;5MiRokIQAAEQAAEQAAF7AhCS7ZnhDBAAARAAARAAgUwEfttMIheBMaOWV10ky/5biJycxiDKg4VX&#10;/gz9WbH53iOvvigjevkTfY7QvfrPF0jBp3cyslW1q0cTsoiUSD/Bm8kl0kE4NwHk85TArUQ5lSvZ&#10;b6OuWQvnyyjbj77+kv4jxFOOZLzu/IuEyFqNup7SUZqi6uBczxz9eP4dN0oB+pyT2sscwSykthf5&#10;g3UReP6yxTT0xWekgMxpCFigfLTfbbJOv/y4Xsz1SF+/CF/Oa7xk1c8iGrmsELnLyE0TVWS5kxOn&#10;23ju3bekgM1pK/jgHMic/uKmkQ+ItBwbaf7SxSKFxxbq+aduMhr5yHqHi7GqQ/+b8Qk9+darMgr7&#10;inPOE30qK3/v7JPXBoPO9v1y2mbyNz8GXj6g6vETZhW/nSKlyZ59e+ULAn7JwT+zXx7VoJHcQJBf&#10;bNjOA2dkrZNDQqROxNzqm0sG5QBW/dkkIpKXrlxBG8S8eWXqJCFyl6cRN9wa5TTN6Ju6f+tRxHyy&#10;3hcVRazymmcaL79xU7/nrxrW//67TJGzXgjI/7jiWjEHT06ltnj5/XfpH2P+TUfWPZwuOauzfFHS&#10;/dQ/ytMjj4o/ugFR9SqRs0eFIAACIAACIAACIGBKAEKyKSmUAwEQAAEQAAEQMCOwcDnRr5vMyopS&#10;cQvJO0QqiOff/S+NmvCyjOhdt/E3qn9YHl15blchJFehGy68xGVrQQnJc39YRB9+PVsKyccIYbVP&#10;t79EIiRzLuKhLz0jhUNOl8G5ix+6/uaMYp3XYJkKyXeNfoyWCKGR01pwjuQLTjtLRpbLjQRFdCYf&#10;zJTTi7wweaIUkpvUqy9/f267DlJIvvXxETK/M0ctcyqFy4VYzNHIDfNq0+Ei6nqSiEYeI9JeNBdi&#10;KwvoLI4ffmieq09FRUjmFxu7RYT5WOGTLCTv3rtbiMm7JZNz250idMKq8gUBH7r46zepipOQrOci&#10;LywhWQnwD4i5xC85+MUPR80PvOxquWkn6/MclTx+2mT65zOPU6PadYXvn0k1DzpIROSfk/J74wuh&#10;ScGDq5L4nMKkJMqAAAiAAAiAAAiAQCwEICTHghWVggAIgAAIgEAJJjBjAe8uZwwgCiHZL9KWP1Pn&#10;fMIsBHEKiSmzptPdz/xbRvhyvl2OTF726iSXrXo0o/oj/15t/mcq8OkQVHTzd8uXik3lfqLJMz+j&#10;0RNfl0Iy50auKfIHsxjFx67du+W/34oIY+7fX+4eQD+KtBjnnHSKjEi+7Owu9Idjjk9FRqrcrF8u&#10;WkC3PTGC6tY6lP79fwNlHby5Hh9+uVudQiSXU2JepohWxfzCu/rTvCU/yMha5s1ib8PadYSY3FZG&#10;Vyc29ysn7dwhIm85LcC1D94r7eGczV42qUjOb5ctoR9+Xi6jyvklQP1D68gNGdkuv83//MYvk0Mq&#10;sVJPaxAkpis7bPJ2z/xuvhDVf5EvNzhdx5F1DqcWRzSWebNnfDtPCsqDRP5uTm9xtojY5kPfvI19&#10;l9tmoV5F3er9C4qMDvq7bFe0sVlwjzMi2SuaWPZN+A1z9dsAku3TI/71LwIUEz0iWf0s/VvMa25H&#10;bSKpfOB7sekj/73LrdfL/Oo3XngpNTn8cJlG5kgxRsouFpj5hQBvEjnu/f/JzSY/eHSMbJrnc6SH&#10;SOtCJzWPtEpUBgIgAAIgAAIgAAI2BCAk29BCWRAAARAAARAAgcwENm8lmrvUihKEZAjJusNASIaQ&#10;DCHZ5zJ6XCOiKpWtrrEoDAIgAAIgAAIgAAJREYCQHBVJ1AMCIAACIAACIEC0Zj3R4lVWJKIQklWD&#10;HE3ojNTk3/PPHAXLKS3env4R3fLvh6mxyGd688WXy83NLv6j92foKtpRpUzguvTN/zj61SsaVc+Z&#10;rEeN8uZxnPv4gzmz6MUpb9NxIkdyP5Fio0aVg+i8U0538bts0EDauXsnTZrxGXG+Wo5SrX3wISI1&#10;x3l0ynEnpMryZnvTv50rP7nfK3LwctoOVZceQb1s9c8yncJusQEgR2Ru27GDdu1JREDzwbmVq1Sq&#10;LD/d58hoZlBW5EDmo6r4PR+cooL7/td/3krfLP2e7ul5PXU4/gT6dN4cmvvD91S5YkWxAd+BcnND&#10;lTOWI2t5PDgPsqwruSmZsk+PAJYR5aIvahxLHZCIbvY69EhkFTHqzJOrzgvKXRsUrct1q0hWv9zD&#10;fm1xjm5OtzLkxTH00nvv0F//eC717d5DRnPvFL/fKXjzpm6uiORknmNlt57uwWmPivDW+6hH7fv1&#10;UWfrlSP5kWTObc+BCPnLoJzNJn1UTftFkmeKblbnKk7Dxj0rx+Th8WNljmTeqPKEps3piDp16eCD&#10;qqd6uW7jBpm7fPr8edRf5PrmTfeu+XN3+fd/XnVdSBoZTmtcm+iwmtHXixpBAARAAARAAARAwIAA&#10;hGQDSCgCAiAAAiAAAiBgSODndSRUFcPCiWJxC8ncRkpI/vwjunnUQyLNaEO66/K/U+UKFalL+9Ok&#10;HXqKBV1I1oW5TGkNTITkuYsX0QdfzaKXpryTUUi+8K7/E8LjLvpQlOX0Dn5C8qKffqSP584WKQFK&#10;SyG4auXKMg0GH7rYyTmNuc5du3fJT/S37dguBUx1VBBi7UFi0zcWS/n3Qi+msmIjPT6qVUls9lW2&#10;dFkpJPf4V0JIfrDPzfTH1ifR+7NniI3J5lOF8uWkGNqiYWMhlibEenUo0Vcx9ROSVUoHdZ6eP9er&#10;TudGhzxGuSYkszDLgvH9L4yROaMvEzmfb7roUinas2i+VYj6/FLAREhW/ExEVgjJiVQY7BMqDYzX&#10;hUpxGvT8kzItzmMT/iOuH5voiZvvknm7OR2OM2XFepE25+d1a+mzb76mG0bcL0Xmy8/5s6x6aO+b&#10;vJrI7ncNDiORtya7OnA2CIAACIAACIAACIQkACE5JDicBgIgAAIgAAIg4EHAcqM9riEKIdlP9OWI&#10;QhZDx38wmZ7731t0YKVKdEi1GtQgr47MScwbwh2UjIr1G08lPvHfWYByRk6qaGU9h62qyy/KkkXf&#10;xSt/ov9N/4Qef3M8HevYbO/8DmdIAWu+2DSPD/4758R985NpMpKXxeG6hxxKl5x5rsiR3FL2j9v5&#10;8KvZ9PTE12SO4huFMMn5c6uIiGvnoQTc5/73pozQrlC+vBSeKwrRt3zZ8iIXb0Jo2y2ik7fv3CWi&#10;jktTNSEoqyhnrott5YM3HuOyT4sczyvX/UJ3XfF3ai/sefbdN+ntzz4WrEVEsoiK5ijOa/58gSzL&#10;nDhPMueG5uM8kUOZGX4rNtnbLQRrFsr3CDG1eYMj6FAR2akfeiSu8+/MiA/OdescJzVuXuOr6lP+&#10;o0TooDzLqi9cp98LCPV71YbyEXmu+B/nsmY/+GntapkHulWT5tTzT+fLv7Hfsm+q6G89EtnrpQbX&#10;78xtrfqg+q1yAPv5ps5W/ezMkfzy++8KXylPUUQk+81ZfUyc0fw6S31MdeZOoV0JyPqc9Yss5xc4&#10;PA7vibzqW8WLlneGjaIO4gsAfknjZMkR5ryR5CfzvqTrHhosryedTjpZmvafux/wcrvsfocN97Lj&#10;h7NBAARAAARAAASyIgAhOSt8OBkEQAAEQAAEQMBFYL7Ij7xR5Em2OKIUknVRj8VFjvJ8+r+v0/BX&#10;xlLDvLp08rHHi03b8qhXl8Tn50GH2iBPT2vhTGnht9mfX90ccbpMbJw3UURIP/b6f6Q4e935f5GR&#10;jiwk7xF2z/zuG3n6uPfeFYLWHnr9o/do4+bNdG67DnIjvR5nnkPtWojN9ngTQBHNyoLXo6+Nk8Lt&#10;kGtvdDWtBDi1kdjI18fR6l9/FeknKghRrIxMMVFJCIQJIVmIvSJa+fetm4W4XI5qVasuxU1OfXGA&#10;+D+OyuSDNzCUIv20ybRWbGR4x6W9pLD9hBC+3/h4qkyNUV1EL3P53l3/Is9R0c+vTE1scHhl5/Ol&#10;+DlLpPrgKF2O1uUxa930aCmWex1+4rzanFCl3AhKlcB1qzL6xn2mQrJXhLRf5K8SktU5HBXOm+5x&#10;JCtv1naqSAtyx6VXJzZ+E2lD+FCip4mQrFipDer4ZYTzYC7OIyh9h+ITl5DsZCz7ymHvjjFJpSYR&#10;grpzXjtFfNUf1Rc9sl3VqeYwi/Ncl6qD/9U321N1dh7QR6Z++eybr2Tql/dHPE2ntWyTtrkhC8mr&#10;1/8qvwbo/eAgKf6fISLz+Zgw+GFPH87ql9VEapkWIk8yDhAAARAAARAAARAoBAIQkgsBOpoEARAA&#10;ARAAgWJLoJCEZD9RigXLj77+kjZs3kjrfvtNipqXn3MeVapQXnyiXkcOgy78eeVG9hsvr5y1XmX1&#10;ct8tXybTF7CA+ORbIiJZ5Ei+7vyLqGbV6kJI7iiigXfSfS88LavqduofZWqKbgNvkuJzpxNPpjq1&#10;DqHLzu5C7Y9tRZwiY96SH2T6CW4nr2YtOuOEEz37pgS0ZatEjmQRAayiPVlkdKa/YJ4szPLvOGpZ&#10;Cm5CrGYhuVqVqrLuZ955QwpsnDaEBbcufzhV5J6uR4+8+hK9MnUyndW2HV18xjl0aI2aMnUHRxsv&#10;WLZERkofJn7HB+d65oOjc3eKNBv1hHjMKR2qVjpQtuvMT624qmhjPYrYT8BNjadgo79ocEbhms5J&#10;vzE3FXtV3ucZ386jBT8ulUIlR2gfUbsendmmHR0uXnJcnXzJ4YyoZfucEcfy56T46mW76rcSSvXc&#10;ySZCO9fL4j77y4bNv9PL70+SEckjbrjVFJdvuYRP7acpMz+XZcZO/q/0e/Yx7leNqlVl9K8SfyuJ&#10;NDScimaneMmxaVsix7Y69L78Qbxg4XPbH9tSvMyoKiPhFT/dIGckN/9NcTvy4s7y5ckvv22QL3be&#10;SwrJ+hhs27lDfikw9csv6NJ77xDXlgqpqP3pT7yYNae0CiAkR88UNYIACIAACIAACBgTgJBsjAoF&#10;QQAEQAAEQAAEAgksWUm0ekNgMWeBKCKS/YTkwWOfpv+8/z8hSh0kc5eysNTvwr+5cqSqc73SGkjx&#10;KYNYlyZKJTdF03P7Oj+5578tEKkcvv9pOU2Z9TmNFqkhpJAsUm2oiGQWXTm6kY/Rt/5TbjDX/G9d&#10;aeFPy5I5kmuJzfa6SiF52pyZYtO+mTLKumWTo2RE5JH16stz9b552auENPU3p1CbKZfsXaMfkwIa&#10;b1jI6THatThOCtzDXx5L4wRzzhN7y1+vFFHPIp1I9Rr0mxAiP533lRT4zjmpvWxOpaOY8/13Ukhm&#10;wZlTAzhz2episrJPRVfrkbaqH84UCSymsoDtJyT7icB6KgWvCGSTyF4ndxZCOX0Hjxn3+3MRkTxZ&#10;iKmcyuPYxk1kahJdqNXH0VQEVmIttx9WSN4shOSlSSGZXxBw/uwohGTln5yOhY/bn3iEuC0Wjvmo&#10;I14ycFQ7/8zjw35dXYjL/PKCo+Gdh/5C4ILTzpSi80UdzxYvVg72vB75zWvF+uDOp0ghmV+ocP3v&#10;jXiKTju+jStymucO5xlnm/iLgIv/eYv07yPFZp58zHv+dc+2s/olUltkhQ8ngwAIgAAIgAAIZEcA&#10;QnJ2/HA2CIAACIAACICAk0Ahbban53f9eO6XIm/vWhHtOF1Gu3YQaQN4k7o6IiVEyyObZTVmLB6p&#10;fKtBG/SphnSh8sc1K+nnX9aKvMcf0MPjX5ARjH27/1WKUE0PbyBzs3KkKh99u/cQuYrLUPNLhZAs&#10;IpnPFTmSWbC98PSzqM1RLaQgyRvxHS/61VmkvShXtqzMa8yHLjg6N7nzE2j16E1negCuUwnuEz/7&#10;UEaQfvXDQikAcnQxi8osGG/eto1ObH6MiEr+g4zm5OjnpatWiCjr0dI2tQkZR3uyjaMmvCxSaWyh&#10;QVf3lUKqX75e2Sdt9PS8uN+I3NKcmoNTO6hIav43EdlaKpnWQK8lweoXEbXOx0EHHigFw3KCu1Nw&#10;PKJOPRFNnRAmdfFSFyb90p1wruvvVyyXOab5hQFvYsgvClasXUMzFsyTIuS/el4n2i6bimxVXVbi&#10;OZ/PeXuPqF1XvnxQkeZK6GaBniNlN2/dSl+IFCnlhU/8SUSMOw9TMTouIVnZ/J2IyuaDo7JZtOXI&#10;Y/YxfrHAaWnUwTm8OZf3rt17aPuuHfLXHL2c8An3eHK+ae7zMWJesQCdyZ/0ualqOlrMN7aHN9Jj&#10;niq1RWpOJ/9Dj0jmOcybefLx1TPjNW+N4EdsthcBRFQBAiAAAiAAAiAQlgCE5LDkcB4IgAAIgAAI&#10;gEA6gTXriRavsiITRUSy3iALk/OWfE8s2K7dsIEu69SF+px/sRQTVQSrX0oLv03SlPDK53GEK9fl&#10;TAfBNgTlSlaC1poNv8rN7jj1BourHInLQjLXyRGfLJCxuMgHC4AcTcvCFgvJ/DPnSP7TyR3ouCOa&#10;0odfzxLpO2bL6GROd8GHX7SligBWUZ56hK3qmzP/M9fHdusRwLxRHP/uhckTRY7YdTIquVSpA6hN&#10;sxZ0lBCD2cZGQujk1Ags6s/9YRH99V+3ypzLkx56QtrJeYL56DN8sOTx8WPP0iliQzOvw5nX1itS&#10;WrF/+7OPZOoD7qvaiJCFRhaR86Ot9yU4OYTIffv2i03vfpK/P6xmTVmehXHny4KTRUT7UfUT+WmD&#10;hGS/aPA7nx4p8ul+KdKYVBO5qSvLfND8ooMjy+8e82/JbMBfr5ApErqKzQid47lD5JHmdnljxfWb&#10;NsoIe07R4ozgZnu5HOfuXbthPb045R3Rj4r0z6uuc2EtbCFZnys8J3gMOKUF5+3+UaRx4ZcLyk5n&#10;fmNm6/QB50aG3El+0cJzs9qBVeV894oa11Na6OP5h96XSh+av2yxTKehC8kqLQy/DOD0Lh+IlzlX&#10;DL5TpmbhlyF8zB79sqcvZ/XLxrXZQbOqAieDAAiAAAiAAAiAQFgCEJLDksN5IAACIAACIAAC6QQ2&#10;i4325iYiDE2PKIRkJQJx7uFtIlLzuXffEvl4l1KTw+tLUemk5sfS6a3aSvFJib8sZDmFVGduZCU4&#10;evVBRSRzROgasckW11dZCHUsPLJIyoczt62KXnZGAK/6dR2xcPbah+/RAy89I4VXTlXBgufevfuk&#10;+HV225NlXRzdyKKVikj+o9jIi/MgH3NEY6pX6zCZJoGFtcYiWpZzwzpFZK+IZBWd6+y7nsKB29Wj&#10;rXVhlKOJOW/yV98nIpKVOM0C8iHVq4sUFVVkShEWNTeJyFiODD93wHUigvYgGnvnfbJvXJaP7nf2&#10;F5v/raPJw59I64MaA6eNmVJMcO5mzue7Z4+ISBYnSwGa/5eMWlU/s728mSBnLilXppzsC6dw4IPT&#10;a8iIZBHVyuPKLLj8WSKHMUd++/mFk5uea5vr3i5Y3CfSrUyfP5fOFrmuOWq7/mG1qUnd+iLtxxwa&#10;9p/nZIQxjzGL2H8/70LZlPJZFi25Xt7MkHl1Ofm0RAR30iDlYxxJyyIsb4L4/Lv/lULy3Vf2dvlm&#10;YQvJqn2eR3zMX7pYbirJKSmYtXwJ4Bg/p5As5y5vSihesPChbyx4mEhnwS82OD+yenGkC8VqDNVc&#10;1xm2u/ZvUkj+VqShYSF5yvAnE5vtJVNt8PnMm1+U/CpegvDLnJ5D7pZfFcQakXycEKmriA33cIAA&#10;CIAACIAACIBAIRCAkFwI0NEkCIAACIAACBRrAjMWkFCEjLsYhZCsRLuX339XRra+9uEUsZndCrr5&#10;r5cT50utKoRBle7BLx+uX55lv46sXPcLfbFApA0oV1amO2DBilNUOA8WolLCbXKzN27/p7WricVk&#10;FgSHvzKWOGVCd7GpHkf4csoDFtOG9x3gquuov50nI5L/cMxxdEi1mlK85s/3WSA/vWVbGcHKwpnz&#10;CIq6VmX1iFb+fZDQqAulXlHQzjp4czkW53gcHrjuJtn0VZ27SUHwxGt6yFQfb9w3gtoKcdVLKNbH&#10;wc8+zov9ixBQeTwTonHiTE6ToFIl8O/LitQRVSpWFtHepaR/sHDJEex8lC1dVv6r+lSuLG9GWFqO&#10;0UkiF7RuH9enomT9otTfnfEJrf/9d3r0tZekqH5Prz7U60/dpPBYSUSxzlo4n55461UpGrOIzJxU&#10;FLESQznKmO186r+v0XLhQ/zygTeQVNGxKmp7txCS5YsOEZH87DtvCl+pQP9ICsl6xH1QDvC4Ulso&#10;H+MXKny8P3tGYoNHIQ6zTQ2EwC7TUiR9UYn53Ef2Pf65nHgRwD/vFrmMneNVq1oNOa41qhyUEpJV&#10;e3oksvq9mv9KnG57dQ+5ieR3y5dKIXnyQ0/SqSJyvIyY59y2sut3MV/5pQpHmf992D3x5kguI4Tz&#10;k5r7XZLwexAAARAAARAAARCInQCE5NgRowEQAAEQAAEQKGEEFi4n+nWTcaejEJLXbeTo2P306Ksv&#10;SYGW86uyKPuXMzpRh+Nayc/NWZx1ik26EBkkjKryXC9vwsUb5o2fOoUOrlaNOv+hg8x12yS5yZ3q&#10;fEqcTm4gpiJGWYRevWEdTfhoKg0b9ywdWqMmtT3qGCkOn9C0uUxv0bvrX1wMj7msGy1a8aNMfcCb&#10;kDWqXUdEQNdICsltZCoMFiRVH5WoKH8OGA1nNKaf0K5XofNy/t1Zh/rvmd/Np1Ovv1KK3SNvul0W&#10;b3e0EGWFcd0G3iSju1+550GRGuNoow0O/VJLvCXyTnM0LkcYp6KYk1HJ/Dt1cKQxi7icjqNS+Yoy&#10;Ypn9iA/+m/w3OW4sLvLvOCd1Y5HD2EtIVlGyirXOkdOYrBWC44tT3qZvly0ReZB7U08hpHPUM0dG&#10;c07sh8RGhfxyIO/gWi4hWYnTv/7+mxSseYM+FpU7iDQgDYU/6ELyTpnaYrOMFGfRmvt5fgd3moyg&#10;FwWKE0fcLotpsz22gVOk8DH+g8kytzVHg7MIXF5EiZcRwql6EcB+4vxSwPl1gUq7opgf0+hIyZXT&#10;kLAoz4efv6i/qfFTQjtHz/OLoM8E6+0i3/Trgx6WqUSqVKokecrzxP9YSOYUIkpI5vZ440k+OIo5&#10;0gMb7UWKE5WBAAiAAAiAAAjYE4CQbM8MZ4AACIAACIAACGQi8NtmEt+DGzOKQkjmyGCOSuz94CBa&#10;IkSve0W0J4uUDfLqSJGWBSavzeWcApNfZKYSoFTULkd6snj03qzpdNPIYTLFxH/ufkBGrLIA6Dz0&#10;9BBK3GXRlEXL8dMm0/0vjkkJk/xJPAtWLBxylLLzaCuidn9IbrLGwhnnSj7+yKYpIVn2JXmC3lf1&#10;e2WPEoFV35QQ6TVofoKjLswpPioFgV4XC5qdB/SRqS1evOt++ecNQgzlY9DzT8k8s8/ecS+1anJU&#10;6lRnG0GR5HoksFNI5wptooid0elOvzCJ3PbLkz1i/Iu04pc19MncOfLfu6+6lq4693wZgcu288aQ&#10;tz7xsIzCbdmkmUtIVkD4JQlHVXMKFRaf/V4AcAoM3iSOX0g0zKvrORf1cfUaZ/7dZlHXUpHLmseK&#10;xfCK5cvTiBtuNZ7fmQoyK94sko+hIsXL1h3bxAaCh8s2eENBFsvl3OUI4GRucpkbOSnwc3S2cw6r&#10;tnqcea58cdT9tD/KNDDKF7zSuahz9Pnfd8T9Mj3Kf97/n3wx8eSAf8job46U5pQt6uAvCBJC8my6&#10;5oF76GCRmuTSZK5y/auCrKEd3YDEm5isq0EFIAACIAACIAACIBCWAITksORwHgiAAAiAAAiAgD+B&#10;2YtIhBcaEQorJLM4xJ/C8/GKEGR37t4p88H+IlJb3HbJVTJ6NE/kSq0hNjXjI6yQrERFFuc4/zKL&#10;ecvERmBf/7CQRk+cQC0aNaaX7h4io0JrHpTIkawOUyGZv2jqgQAAIABJREFURUFOZXBkvcOlyMrR&#10;r5zb2Xmc0Oti+l5Eb3I0NAtof/t/9s4E3qZyf+O/WwoZMpZjSIaQpCikNNHArVAalEqFbv1DGqSi&#10;iRTpalC3CY1XylVKI9FNumQsSSgyU8aUaP6v53fOe6z9nrX2Wmufvc/ZZ59nfT7HcfZe6x2+77vW&#10;OftZz3reM852Yi6OVgezEV/DCslBIqu73rBCsjuCwEuUh/M0WygtK4O6X61VwIWLbbKzQB5ExH/2&#10;7i9N6tSP6Tfqj5f77CfcBvXRRCSgsrCLJsYTJN252CjTHvt/jn9eBWTc9Niw5Xu5o/s/pHuHTtlz&#10;05k7iL648bEHVYhERvKBZcvKTRd11/cRhYLtG0fQhUsWQjOcu1iUTjN7c8qAe3ir41pGJvXqTRt1&#10;MT843eHmhSvfa1xN/bZob36GkLzCWYQQQjJufCRbSF64/Ctt1rip7zjO31903iMuZu13mxxH9c/a&#10;dmxwJpu54H4t+z0z87P3BT/0F1EUyJxOREhGRApE+0cmvOTc5Ngpj15/qzRveLg60g9yngQw3OAS&#10;X+O09ZNFC6XvI8Pk4IqVpbezcCY2M89jwCf6Qyln8c1jGyZ6NI8jARIgARIgARIggaQQoJCcFIws&#10;hARIgARIgARIIIbA5h3i5DCEgnJMj+wIh8duuF2OO6JpzDFeeabYwQhD6x3XJbYzb7zGcQ3+KJ3a&#10;tFXH68Wn/V0aHnJozCP/9qPrQY0zAuWvTkwGxGQsBvaNI6i9P+d/8m8nnqBi+fJSN6uWHFGnnoy9&#10;bbAW5+eatRfy27h1s+aqQpi778XRKp6dfPSxuvDafVf31bJsAddkJEMgQ9TCyN43S9fTOjgLxe2n&#10;j/F7HRPUx1S+7yXemfqMOH9av14qiv+99Ykay9HFybOubrm6U9nGgiwbwiQymL/dsF5zsG+86HKN&#10;XsH8QqQD8rKxWNthTjzK4Kv+T4XQs084WZt4z9gnNHoDLniIrQ/83426yF5l5yYJsrHNXMEifpP/&#10;95G6u5GnfcjBWXLrpT10vuB8cG9+US72uMGNCyc83METP/pAXc7JciQXJP+odX3+zTLl2vHWvnoD&#10;AMI/mMOVjPMUTnLcLPh24zpZ4Cw4CUEc53Id5ykIuJexQdBO2tbQeUKhavZNMW4kQAIkQAIkQAIk&#10;UFgEKCQXFnnWSwIkQAIkQAKZTiCkK9kIyaP63ZabLWrQ+AnJEMEgQMIVjO3iewbIj44L88xWx2sG&#10;74WnnqnuXgiWf/6ZvS+EOARcmMfi/TJTzePyv/+ZvVDer7/9ruUsW/OtujyRhfrGx9OdbOSK0uiQ&#10;OnK4Iy49cdMgbYctJLv7oe/n7AMhGY/DT/hwiopPeFweYmqNqgfLbY7w595MmUZIPqhiJRXz7u3V&#10;x1n87XRdTMwsxubnHi6MqRbPBWpEzEuH3Kpjc0qzFiqcdjiujTo6M3Eb8fKzOn8g8G75YYcuBNm1&#10;XQfNMd7x0055Z9ZMud5xtELwve/q65VHu2NbKQrkaIPnJGfeIVrlwetuVlGziuOAN0IyzpUFTnzI&#10;tPmfOovsbZF5S79UIXng5Ver4zo/QjJuoECcHj/tXW0Xbvpk6mbOoaXO+Q6j8/mDbtSYkH90vMBx&#10;I9eSE51c6sMcV7KJcEEEB1zmuNH02GsvO0JydXn6lrsUzwlHNksOJrqRk8ORpZAACZAACZAACeSb&#10;AIXkfCNkASRAAiRAAiRAAp4Eftwl8vnKQDhHX3mB7vOvGweqkOyXVYx9jDj5u/N4/x7Hydnm2sv1&#10;WCx8B7EXIjLclyc6C+xBlIUAhigKs5kFuiBk/pYTi2HqK+EIsth2YqE2pyyIfYiRwH5G+MT7cCHC&#10;jdiw1qHS2VnArKZTzz86ZffB3hBDgDZD6HUvFIbF9iD2/ee/U+UBRyQ85egW8sTNgxxncQmpdVCW&#10;FoN+uDcjJP/fuRc5omAddTtCTHRv6SQk2yzQNuNENn0zXP9wMp9Nnw0nv5sIgRMqTXeY/Ml/dU69&#10;9H72YnvISL7y751lxmcL5O1ZHzmu1+9k9peLNPd6/D0jdJ6ZheIW5MQ/XDF0kJOtvV2evPkOaVr/&#10;MBWSyziLu+mNkpybK2CMmx23PvmwumOHX3uDCslYpNG9+bnn7YgLCN2Ictm0daszV8c6wnVpeXPY&#10;o2lKOXqz3OcM/o9zFhvOcWyDn31Cx+2LlV/LDmcBw7sdt/jfW7fJdYFPdzKen317kvzuxGDs2r1b&#10;mRshOXprfI44yjnPy5VJWnEsiARIgARIgARIgAQSJUAhOVFyPI4ESIAESIAESCCYwKpN4tj54u5n&#10;C8nYOd7CdxAYTRzAif+XnSH71eqVMUJym6YQkg/KIyQbFyHKMEKyaZxbSIagBMHutz9+9xSSsa8K&#10;ySc6QvJBB8vVHc/37GOQkIyogAecRcbgyP2X42pGNmzNqtW0LD8h+brzumrd7Swh2RYAgwenYPco&#10;7kLyW07khFtIvuOKf8gVTkYyRF/kI8P1Cmfr0fUbybi7h1NILqDpGSQk3/v8Uzpui75ZrpEkd155&#10;jXRo5QjJOUsdYrHA5955Q4Xk3b/s0cUNIfQnbavpLOB5aPY1gRsJkAAJkAAJkAAJFDYBCsmFPQKs&#10;nwRIgARIgAQyncDS1SJbdvr2srnJSHaiLY5zHMlmMzEQ9oHIK+1+7yDHJfynzFy0IOZtOFxtQRXl&#10;mIXgcsuGq9hxaWIzURZu17FXY+EqxuJmWBSvqhNr0aZpM40NgIsYzlD35ucMNo7qDTmOZAiHcKq2&#10;anyk41D9Py3CXqTNuHg73HytrNywznFuD5JWRxwppfcvqdnIJubDiOTpMp1MX9Ees9ChfYMgnR3U&#10;yeZo+vrM5IlOJMsyzdaFW75M6dJS7oADnHXUjpBeHbsIFl7MquyIh64N2cjYbnIW49u6c4c6XpvW&#10;a+AsJHmgZkubDfnJP+7eJR/MnS3XPDhEjqrfQGY8/rznvLLZ+0WRoMzvtm/Rtt7tZDUjSuON+zPD&#10;keyeo/Z5Z5ia68IL770pqxxnNq4/2x1nMhbiQ2wO5vQ++/zNuQHQUPpfcqXG55jMcvtmUOQ5VcFx&#10;ITeJfeogchk8gARIgARIgARIgASSSIBCchJhsigSIAESIAESIAEPAogt+OJbkZ92e+KhkEwhOV6c&#10;SaacUxSS028k01pILlta5Mg6yNhIP3BsEQmQAAmQAAmQQLElQCG52A49O04CJEACJEACBUgAYvLX&#10;6zydySba4uG+t6gzd78S+2msg9shaVoKwXHPr7/IohVf60vILMUGdyA2uHLhCNy7f3ZMBsrb3ykX&#10;7s+qFSrFdDyKK9YpKneRrf0d56jJsDVCqHE1Ghex+RmOaGzGZZ29COCfmsGMx+FRVvkDYjNQ3WWg&#10;/K3O4/V47cAyZWU/x4m8t5f+USAFOMKRqjIuT9up/LszTzAexl2diQLzT7t/dqJZkLudnWus88IZ&#10;X8yBMk7+MLZct3zO+xOdLG1svR+6T+dBpxNPlWqVqmjG8rGNjshZVPJPdcwu/vYbWbFhrbz1yQxp&#10;UKt2nrxewz6eAxftUqet86XZy87XyvVrpdvg2/Qc+vDRMZHGO913Nn3UawhOctdmnnL4xclkxzlr&#10;zl27T4i7gTvc5LDnq89Vyouzoh9F5HxB5MEkQAIkQAIkQAKpIEAhORVUWSYJkAAJkAAJkIA3AY/M&#10;ZCMkP9S3v7Q6vKk+Fu4WklGQW3CECLdq0wYtf5cjymFDPim2fffZN4/ACmEH4vT+jtBTrkwZObhi&#10;5Zi2RRGS/YbVFueChGR3OX71mzKMqGjXnYx2F9Y09ROSTaY0FjqDoJeJQrIRJt398xtLw2nC9Pd1&#10;qCAkI6/3zJbH6w0RLLyIBSqNuLnCEXs/+3qprHHiFz6YN9vRIg+Rx51FLN1bVCHZHIuyL7qrv4rd&#10;Hz32bGFNnZTUG09Idp+HQQuBgq0R4BNuKDORE0bHA0mABEiABEiABFJPgEJy6hmzBhIgARIgARIg&#10;ATeBH3eJLHPcyXt+1VePuiJ7obpB3a/WnNHKB1ZwMmPLqCvVLaIasQfff3OcvNjgYMUG8QZfXrmv&#10;eH+fv+2jOaYQmpF17LXZ4q8RjfyyZN1lGOemec12ILuFU7cYZfqk7c852K9eu81GkLTFLb9s6cKa&#10;hO74ANMG2/XpzrU2+2SiiJw7P3KcxvZ80bmcM5/d4/Xd9q364zuzPpaf9+yRow9rKAc6Wd3VnSzl&#10;8o5Dfd3mTfLdtm0qHv97ytua4Y19sBBk/4uv1GPtOeg3J7GvezxwjsFF/a3jdr7yvjvUkfy/J14s&#10;rOmU1Hr9nnpwV2JYuAV4c63BeR7rX84+0uzrdxPIsxOl9hdp6LiQy8U+mZDUDrMwEiABEiABEiAB&#10;EsgnAQrJ+QTIw0mABEiABEiABBIksHmHyOrv5KiuHbWAAd2ukiPrHeY8sl/ZiW8o50SD7ptHSLZd&#10;urZg4yWWuR/Tj9dSI0ob8SeekOxemM/tQDSikxGSjWCaiJAcRNVeWBD7G0E6nURYt5Bs+NgCW1F2&#10;VweNk9/7brHWzBezry20w4WPbe7SxfKL8//Gh9bVmy0lnBsjuOECtzAWgZv8v4/kqTcmSP0atZz4&#10;i7YqNPfucrEeG8817zdf0EbU/cOun/QpgB733yllnYUBZz35UqLdTqvjwmQkmwbj2oP9MXfdQrKe&#10;dzk7mdfNdSrUYnsQkGsfLI76n1Zs2BgSIAESIAESIAES8CJAIZnzggRIgARIgARIoFAJNDuqmWMt&#10;/l1uPL+bNKldV2odXE0qla/g6dC1hWMvJ6sKOzk5p/Gcrn7uZdtN7AUnbL3usuxy4rXRqw9B+7vL&#10;Twch2YuRLbDbOdCmD17xD4U6SZNQud0nLzes3xwx837rD9tVEC5X2hGRcaPF+cJYr3NE5E3btspH&#10;n82VCdOnyhF16kn3Dh01wxsZytjCznf3uKFsZJJv27lT85d7DL9Ly5z7zMtJIJIeRdjz1J6jXnPS&#10;brlxJpvzLig+xBk8kQqO8/hgJ6+9Yrn0AMFWkAAJkAAJkAAJkEAIAhSSQ0DiLiRAAiRAAiRAAqkj&#10;0Lx5cy28X79+coQjJNeufLBUqeC48375Vf76eY++l+v0y4kEKOG4At1boHDjIaT5HfO74zzEtm+E&#10;jN6wZbnFQ1vstQUtP1Eqnns3nZy9Xn2124dMZGwQRd08MAbG/em3KFzqZmRqSjZ9wty1oxHsueA3&#10;n8zruTdUcuboxu+/l83bt8mszxfKWzM+lKYNGso/LrhYF2XMqlI1bodQFr7MfLfHbfcvv8iW7dtl&#10;9fp10uPu2xxHchmZ/8qk1EAqxFLN3PzD5xpjC//uGzu2kJznPCxdUqSk4zwu4Vy3ypRifEUhjjOr&#10;JgESIAESIAESyB8BCsn548ejSYAESIAESIAE8kng2WezF+465phjpEqVKlLBEZEPcB6fV+HGypI1&#10;4o35/oeVkRwkzqIeI+L96YiVGkuRI0r71WW65+dCdnffzzXs97q7j3CXuutC+7CZ9tmY3WXafcnn&#10;kCTtcMPMfLf74h4/Mza5ImvOwmXp4K5OBhAz1ho/4pPnbQuQuTcTcuaC3/z++eefZY+TnbxhwwZZ&#10;uXKlnkdNmjRRx3K5ctmOV7/57edUNuPxuyP2o/wtW7YIztWSJUvKoEGDkoEk7coIc467ryF2B/zm&#10;edp1lA0iARIgARIgARIggQQJUEhOEBwPIwESIAESIAESSA6B3bt3a0EQGSGUlXAWw8P/3SIr/u8W&#10;fU3Nv+Vkx+IYI/C4W+Uuwy1C43Uj1BoBN8jN61WWqSuPozRABDZloQ34Qn9NH+y+wVWKzbTXS0w3&#10;ZbjF6OSMTv5LQV8hGKPddvtMn9xjkSnCcVRy8TgZwd2LH44z546pEzwNczOvgkR9c6xbTHXfdIGY&#10;vHDhQh3DE044IWr3itz+Zk66z3H33PS6MeA3z4tc59lgEiABEiABEiABEvAhQCGZU4MESIAESIAE&#10;SKBQCRgx2Dg1zXcvYct2D/u5doNE4V+cx/U3bdqk4uyuXbtU5Kxbt65WWbp06ZiYBa92uIF5CZ9h&#10;3c1uMcrt1nUL3XafbSHZLUb7uZcLc4DdArzdPi+xDm0tDmKylxDpN2/dr3uJmW5mbvEXrwc52t03&#10;KGznvHse4zxdt26dllenTp3CnFIprds+d+OxNw1xu+jjMU9pw1k4CZAACZAACZAACRQAAQrJBQCZ&#10;VZAACZAACZAACfgT8Hq03jiQbWHLftTfS5i0hUtboMX7O3bskPnz5ztr/P2u4hjK7dSpkzaycuXK&#10;vuKb6UUYwQ/72kJ3kMCNY+x9/JzI7rbYx6SrEGu303baeomamXru+N0AcN9EMOPodzPBsEFZ9jkT&#10;dK6YY3EO4Fg4jd3nimmfl5M8k8YkaE6aOWpc317nsNc1DIzS9TzMpPFjX0iABEiABEiABAqWAIXk&#10;guXN2kiABEiABEiABCwCfiKMW4gJK9QYIdLsbz/yD9EMbuT169fLhAkTVDyrXr26tqhs2bL6vUOH&#10;DlKqVKlQrmS/zFo/ATwRITmsu9mNNV0FLD+R3CunOl37kKwT2C3+et3scM9/v/lk2uK+eWI71oPm&#10;nC2UustM1+ztZI0Bygmak/bNDQrJyaTPskiABEiABEiABIoaAQrJRW3E2F4SIAESIAESIIGECSDn&#10;ddu2bZr12qNHD3Uf33///Som3XPPPVrue++9J1WrVs2TO2tHEbgbESTWJdxgHkgCJEACJEACJEAC&#10;JEACJEACaUKAQnKaDASbQQIkQAIkQAIkkFoCEHv37NkjP/zwgyxYsEB69uwp5cuXl169eqmQPGPG&#10;DG3A2LFjpVKlSupIjre4FvYNcguntkcsnQRIgARIgARIgARIgARIgAQKjgCF5IJjzZpIgARIgARI&#10;gARSTMAvAsO4ifEYPxYNgyMZQjKiLrDoHqIFJk6cqK076aSTpGTJkrn5xnZUgOkCHnlHeXi/RIkS&#10;Ke4ZiycBEiABEiABEiABEiABEiCBwiVAIblw+bN2EiABEiABEiCBJBIIEpJ3794t27dvlyVLlsig&#10;QYNUVDaL7T377LPaktNOO00zkoMWuaOQnMSBY1EkQAIkQAIkQAIkQAIkQAJpT4BCctoPERtIAiRA&#10;AiRAAiQQRMAvYsL9OpzDU6dOlcGDB0tWVpZ07txZkJn8wQcfaPHVqlXT78hKPvDAA9VtjOOxIJ87&#10;4sIIyHAx4z1uJEACJEACJEACJEACJEACJFAcCFBILg6jzD6SAAmQAAmQQIYToJCc4QPM7pEACZAA&#10;CZAACZAACZAACRQ6AQrJhT4EbAAJkAAJkAAJkEB+CdiRFsZNDNcwvsz2+eefyyuvvKLxFnPnztX3&#10;KleurN/hRMZ21FFHyX777Zd7DBzIKB/7uJ3JZge8Z2Iw6FDO70jyeBIgARIgARIgARIgARIggXQl&#10;QCE5XUeG7SIBEiABEiABEghNIIqQ/Oqrr8q2bdvk008/1WiKKlWqqEA8ZMgQra9p06YUkkOT544k&#10;QAIkQAIkQAIkQAIkQALFhQCF5OIy0uwnCZAACZAACWQwAQrJGTy47BoJkAAJkAAJkAAJkAAJkEBa&#10;EKCQnBbDwEaQAAmQAAmQAAmQAAmQAAmQAAmQAAmQAAmQAAmQQPoSoJCcvmPDlpEACZAACZAACZAA&#10;CZAACZAACZAACZAACZAACZBAWhBITEje/qPIl6vSogNsBAmQAAmQAAmQAAmQAAmkjEBWJZF6NVJW&#10;PAsmARIgARIgARIgARIggaJCILqQ/PMekUUrRX7/o6j0ke0kARIgARIgARIgARIggcQJ1K8uUq1y&#10;4sfzSBIgARIgARIgARIgARLIAALRhOQ/HPF44Tcie37NgK6zCyRAAiRAAiRAAiRAAiQQksBRdUXK&#10;lQm5M3cjARIgARIgARIgARIggcwjEE1IXrpaZMvOzKPAHpEACZAACZAACZAACZBAPAIl9hVp0VBk&#10;X+c7NxIgARIgARIgARIgARIohgTCC8nMRS6G04NdJgESIAESIAESIAESyCVQpbxIo9oEQgIkQAIk&#10;QAIkQAIkQALFkkA4IRmRFnOXMRe5WE4RdpoESIAESIAESIAESCCXACMuOBlIgARIgARIgARIgASK&#10;KYFwQvK6zSKrNhVTROw2CZAACZAACZAACZAACeQQKLW/yLFOxAU3EiABEiABEiABEiABEihmBIKF&#10;ZLqRi9mUYHdJgARIgARIgARIgATiEmhYS6RqBUIiARIgARIgARIgARIggWJFIFhIphu5WE0IdpYE&#10;SIAESIAESIAESCCAAF3JnCIkQAIkQAIkQAIkQALFkECwkDx7CbORi+HEYJdJgARIgARIgARIgATi&#10;EGBWMqcHCZAACZAACZAACZBAMSMQX0jevENk2dpihoTdJQESIAESIAESIAESIIEAAlXKizSqTUwk&#10;QAIkQAIkQAIkQAIkUGwIxBeSl64W2bKz2MBgR0mABEiABEiABEiABEggNIHWjUX23Tf07tyRBEiA&#10;BEiABEiABEiABIoyAX8hGYvszXJiLbiRAAmQAAmQAAmQAAmQAAnkJcBF9zgrSIAESIAESIAESIAE&#10;ihEBfyE53WMt/vpWxt7cU3rM2Rw7XC3vkWUPnisN/laMRjHVXd29WqbP+VIWzBwt/d/7Jra2ZlfK&#10;mC5NpcI+WdK6TWPJIvdUj0YSyt8lyxfMlpmfvio9xs3aW17lzjLmkQFyVe0ySaiDRRQfAr/I8rcH&#10;SsNhU/J2ucaNMu/fV8gxNOsVn+lQlHrKvyOK0milb1sZb5G+Y8OWkQAJkAAJkAAJkAAJJJ2Av5Cc&#10;7rEWf22W+TM/k88X/ydGDMu6ZLQsvbalOKl13PJNwBEcPxoj/xg0Wv4bVFaxF/D/kp/WzpInX3hQ&#10;+st1smFgO8kKYpbw+6hrugwZcZ88sLC+3HLvrXLHyXWkbIjy/ty6UB55cojcaN8Q0GPPkDHjhspV&#10;tUqGKAm7JN6OkBWkxW57mf0gp1xyuzx1RVtpUJp3TPYOzm+ycdlsmbXpR1lp32xq/1A+z4XiMcfS&#10;YqIXx0bw74gUjXoxPG/bHJkiliyWBEiABEiABEiABEiABNKLgL+QPNuJtfjdibdI+227TH/iWmk3&#10;DjEcVeWMW0fLu2fVkX3Svt3p3sDfZP1HI6TFoPGyEU2tfI6M6NdZOrY6dq+IBqfy9NdkyLBnZVlx&#10;FvAdDlPfeFq6Pz45m1W+xbOAuZHHRRdSAN79jYwdeYv0gIjcrKdM7N9DzqsF93GOo/SZQ2TauD7S&#10;9oCQImmi7Uj3qR/TPvf1BW/wGhN/+H6W+eP7yLGPz9Xd6l03XpZ2bSwlEh3zYjHHEoXD45JHgH9H&#10;JI+lU1JxPG+PqitSjk/zJHUesTASIAESIAESIAESIIG0JOAtJP+8R2TB12nZ4DyNivnA0lhueeQJ&#10;Gd68YtFoezq3MobrSTJi9P1yc8NyeVus+/WWV9o+VgwFfMexPfc1GTp0hLyw1YUmLYXkHx2B7zZH&#10;4JvhNDTvefL7suek0dMHyjtRYmGKhVhAITnaZWqTvDa0h3R5b63nPItWVjEVpCJD4gH5JsC/I/KN&#10;MKaAYvG7wUJ2aDWRmlWTy5GlkQAJkAAJkAAJkAAJkEAaEvAWktM9H9kN8uc5MuCSnvKACnkhnZlp&#10;OBBp16St06R75xvkBTQsbs4pHIh3yqsNBhYrAf/PrYvlxVdHyRXujGEziKkWkhOJlHCfJ5V7RnMe&#10;+07O4vH4MqMtIlyd/lgiD3brKv3XJ+t6XDzmWATC3DUVBPh3RJKpFsPzljnJSZ5DLI4ESIAESIAE&#10;SIAESCBdCXgLyas2iayzFrFL0x78ufZ16XDJXaLLPCVNIEvTzhZks9xCcrHPP3aBR6bm+y/JzUOf&#10;dXKj68vl1/WU85odIVkLB0urnMf5Ux5tEXkexC6GxhzxyAB5QFgC7usGr8dhqXG/QibAvyMKeQAy&#10;ofpS+4sc2zATesI+kAAJkAAJkAAJkAAJkEBcAt5C8uKVIjt2FQF0f8nOBaOk0fWjs7NpKXgmb8zo&#10;0PJmufVDGfDqVmnVqoWc0bx2zgJ3sbmwaSckxzxmXEsuv3eMPH+y8xguNxJIMgGNSOk5Ulbwepxk&#10;siwuMoG/Nshrw3tL7wNvDViAl39HRGbLA7wJcME9zgwSIAESIAESIAESIIFiQMBbSJ63TGTPr0Wg&#10;+3Rapm6QYrNhs856SOYOaCc1Qq7Dlrp2pWPJaS4k86ZAOk6aDGzTH7Lxo/uk+qAJ2jc63zNwiItM&#10;l8xisdPkyMAFePl3RJEZ1nRvKBfcS/cRYvtIgARIgARIgARIgASSQMBbSJ75RRKKLogi3As70WmZ&#10;bOJ/bp4mvXrdIGM1f7qqnHLZvTKuV2vJophsoU5vITnGJcq4gWSfJiwvl4D7PKgqZwQKeERHAqkh&#10;sPd3VwtnodhRzkKxB8SpiH9HpGYUimGpFJKL4aCzyyRAAiRAAiRAAiRQ/AjkFZL/+ENk1pKiQSJm&#10;YacwHxiLRrfSp5XG1TU+OzqEYrLP0KSzkBzrEmX8S/qcXZnXErcgx+tx5o1vEenR7m9k7MhbpMd7&#10;3zgNvkAmTrpdzqu8r3/j+XdEERnYItDMQ53IqJpVi0BD2UQSIAESIAESIAESIAESSJxAXiH5Rycb&#10;+XMnIzloi8ldNTufIWPGDZWrapUMOjrO+24xArvVl6vufUyeObm67GMf5V7YyfrA+OfWJTL5izny&#10;2sMj5QXjqL2kt9xx9hnStlaZkO3DyuPzZMqKL+WN3HKy23T5dVdL9xNO9CjLEu5ya4r9QJu3fY3l&#10;lkeekOHNK1ptS6QNIbsXZre/vpfpz9wh7V6clbN3QTqT7bkQpsH++9S7brws7dpYSuSvGI+jC0BI&#10;jomncDWhxo0y799XyDExOslvsnHZbJm16Tv5dOIT8sDCOAtneh4fB1CkdkQBnUZjHSMsufuQInF0&#10;92qZPudLWTBztPRX8ctszrl2ybXSp7FzTfhrrXNlza9hAAAgAElEQVQN+liOHG67K625Zw61xjU5&#10;10MRLWfxKvk6T1tbyy23tJRNYx7Jud6GEPD8pkc+5lh2+5bI/zzmfVb7G+XRNrVkn32ypHWbxgk+&#10;WRF9noaL+Ih6nU/27xkMxi5ZvmCOLN74mYwahsVErXkYkwsf5dwOu29+6vfjZ9ft8Xs20/6OGHmz&#10;NBw/QHrMcV/3C+Bvs7Q5b6OeS2HnZ4j9KCSHgMRdSIAESIAESIAESIAEijqBfAjJm2X+zLny4Qy3&#10;+JGkeIndi+XBAddL/xwBzE8AjHlk3wgn+2yWORMels6jJue4aK0hqtxVJj7TX86rul/csftz62J5&#10;8dVRcsU4I6B67e4Iyrc+II+fVT9n0TXskyPibVwRKz7nCjvOh+WPxsg/Bo12fVDHcXk/6CXehuRM&#10;y7zik0tYKJCYi+iiTbyeF2khWcXG5bJqyX+kh3tOtn9INgxsJ1nujscIIwFzwev4eIdEaUekaZhG&#10;Y/0Xrm2LZPXORZaglg9x1IuFw3LqG09L98d9rlX2MZ6xJD7imxlXpy/JuB5K1LZGvUHh7mtCc2yX&#10;LH17uLQdNsn7uu8uPz+LsvqJZb5zvbXc9sgQubf5QXlvhOYck9h1Pnm/Z1RAnvuaDB06IucmgP+J&#10;m9X+dpl0TRdpWTn+789Ip34y6g89Lnl/z2bc3xEv9ZOj1iwq+L/N0uC8TexcijZb4+5NITmJMFkU&#10;CZAACZAACZAACZBAuhJIXEjO7VGsABQo1hmR+ODb8wpguWW63VZ+Tl3LkeUIJ+uuqSSvPjlEbvzu&#10;RBlzwZnSIcd19ufWWTLonkFyf4AwnV2942ZZPVmuu35Qzodqx2l3aw/p0baFNCjthAPnEWZOcjIY&#10;73cyGMvlGeM/174uHS65S6bgHYgXD5wg68bA3bvZcTRfJ31PP0mOqbROxt7cU3qsv8zlLE1eGxKZ&#10;eGE/jPk6xROptEgfUwCO5Fw+sQtDBZ5vMe5av3MpEfgR25FIFWlwTIzIlB8BMqYvcMxNlyEj7st1&#10;i8Mt+9j5Z0nnhlVzBEcIxB/Lm+8+vdelHLf+v2TnglHS6PrRKqTCBbvkwv3kWVwP5x4uI27oJt1O&#10;ynbhRr4eJtLWqDcoPMc67ByzIniaXSljrjhPLmxeO+cGX7ZD8b1PJklfR7QXh83Sa1tK+QTmV/Y1&#10;/UWp5vNESixbx1F+3SMyuWsT141Gd6XJuc4n/nvGacvub+W154ZJl9ybU3jaJud3k4rFYDdXXn1r&#10;zN4bWM2ulWl39ZS2yRCTk15/7CKxgddHyeS/Iwrrb7PCOG+Tcy4lcEmIPYRCcr4RsgASIAESIAES&#10;IAESIIH0J5AEITn2Q4PEFRBcH/jjOtZcwpzv4mDWwk7X/UNO/d/z8v7hN8pTV7TNFn19xDf/Njof&#10;Rpa9JOf0HJHtFq7cWcY8MkCuqm1FYViPvnt/WLWEnYvulEf3nyoXLD5CJvbvIeflxmvkfPDd1itH&#10;WE9mG6JOQA+3NEQZiPLHV5W1Ey2nd0h3d9RWFL39C1JIjrgwVIw7ORmPN5vRidiOojeoTotjRaZw&#10;EQVBHbUFD6+nGkwZsdfW+PWn6HoYc1MtXltjWQULeEGc8H7IOeZ2o8a9JqG8/5Onjv6nvHtWHV+H&#10;sH/Lcq7pz1WUycMvlWNifsdAc90grw3vLV3ezoknadZf5nntpxUk6zqf6O8Zj/b6/b7T5sb2Leus&#10;h2TugHZSIz8Lr9q8klF/TORWmCekUnTeFPrfERi0wvrbrKDP22SdS2GuSQH7UEhOAkQWQQIkQAIk&#10;QAIkQAIkkO4EkiAkx36QFV/h10ER8/hpHFEr98OgE/hw62jvD/15MprDCzJ+QvLeld6dtsb9UPtt&#10;tos4J4PQWzSxPsQ5RXo/FpzN74Tlp8lCJ793n83TpFevG2Qscp3z3YYI0y9PFrLDs88dMuyCZnuz&#10;RD3ykn3HJ0LVRX/XAhSSY25iBAvDMY7aeOdm1EGI2I6oxafH/m53Y1X/a1GExsY6VuNds1BolPrt&#10;aJB4WebhBKaY6yFy4fPE+Lg77m5rkpzvIedYjCM37g1KtPEOeb/VEI8s+jCDCG5DZXjZazwy+y1X&#10;dMBNtuT9rkns90wJ+VHmj79Njn18RnbH4/2uyUETw9kjiikMwb37pKj+sH9jmIZk6N8R2esAFNLf&#10;ZgV83ibvXIo2gz33ppCcBIgsggRIgARIgARIgARIIN0JJEFIdroYyvVof+D1FxtyP7DGc3TFfGAM&#10;WgAuVujzFH5j3FHxRaPYD9R+/bCEnTCPAye9DWGnn/WhXvxzPWPFJaf8/GShhm1e2u9XgEKy+1wL&#10;FIbDCYYJ4Y3UjoRqKPyDYkSmZIijsY/dB7o6Y+oPWOjPekoiftlRr4fOTbAgB2pMW4NvcIQa3JBz&#10;LOZmSb4FzlAts3ayHJHxFohVfc/t7s3v75oEfs84TYj9HRZnQVt3T2PmWP5urKSq/phyA6+PTucy&#10;8e8I95gVxt9mBXneJvVcSuTct46hkJwEiCyCBEiABEiABEiABEgg3QkkR0gOkcOaR4B0yHg7eY3Y&#10;8qvEy+CN9oEx6FFLy7kTR8C280V9BZYQTGInRwraEGr22SJIUK6nLTonSTQK1dZ03anghORomb1R&#10;80LD843WjvDlptWeUd2NcRtvn2chzpuY+gMW+gslGJkGBl8PYyJ+xD8HPrfLMfESPWXauD7S9oD8&#10;5B6IhJ5j1kJrqVkQLs7gWovDxhfdk3ydj/x7Bv2IvS5I3AgOd78jZu76IktV/VbecYhM88z7O8KC&#10;HmJ+JPtvs4I7b5N8LiXjlw+F5GRQZBkkQAIkQAIkQAIkQAJpTiA5QnLgI9g54uP46jJhYF155sb7&#10;9i5A9+C50iBXb3CJLREWltKF7GLKifdhysPZF8bV4iyyN3/G2/LoQyNzV7aPK1iEdOXktjQVbQgz&#10;+exHewNFBevDmwQ4JcO0ocjvU1BCcpTMXAdq5LzQsAMRsR1hi02z/aKJTEGNt8SzoGuWU1yMIBPX&#10;+W+dk0Flx4hLXudvPtsaVH8QKn0/yhyzb27heGeR1IF9pN+ZTfZG84SqN+JOdtxP0PUz2df5qL9n&#10;0D3LhRs+nihJQnLK6o+9Dgdnmif5vEn22GKsEhnfmCkcFI+T7L/NCvC8TQXviKd/nt0pJOeXII8n&#10;ARIgARIgARIgARIoAgTyCsk/7xFZ8HXEpsd/hD7b8XKfrOzqrGDf8WcZcklPeUAzgC3nWu4Hg+oy&#10;YvT9cnPDcj7tiPJhxX6MN6+zzzv7cX9ntfp5MmXlTvlz43Tp+/hk2ZjbmmCRIrQrJ6fMVLQhzCCG&#10;i+mILSn2UfIwCxqFaYnXPnbua6LlZB+XnAXAvNpQUEJykChgtS1GsEmm4B+xHaGGLd3GOqLIFNTH&#10;yOJZlIX+kns9jC40RmlrECjzfsQ5tvtbee25YdJl3KzYCiqfIyNu6CbdTmqcAkHZykUO4dxO9nU+&#10;6u+ZPLm5UaJArJuOiV1P7RuRIZz5ZkQD63dfQ8JEbyT3vEn22KLb0cfXPr8K+m+zgjtvU8E77NXJ&#10;dz8KyflGyAJIgARIgARIgARIgATSn0BeIRltnvlF5Jb7u+dyPli8f3z2486lV7kWqnN/iNzrRl4W&#10;lMcZ6IB2Nz9IELI/2MbperMrZUyXNtKm5bHSoHS8x7ajfUDN++E+GW0IM4TWh8wwmZL2h9uUOpLT&#10;TVz0Y1pAQnKUzFynqbEftAOiEcJMF09BJ1kCdbqNdYgc4dDMEhHPoggyUfaNej0MI/RFqT8ktIhz&#10;PbvUXbJ87msydOiI3KdGTG2piLuIthghWpLs3zVRf8+gDYld85Vj5JshXmOdwvoDnfZ2e6LM26jn&#10;TTJ+hycyvnnrLdC/zQrsvE32uRTyuhS02xGHilT0M0AEHcz3SYAESIAESIAESIAESKBoEEiakOy3&#10;4F62mPWYyK2j5d2z6sg+4hZoXG7WXDdyXRkzbqhcVaukP8FIi2AFfRjLu+p9dsVOVvAl10qfxhWd&#10;/5eXJoHisbu5UT6geny4zy0qP20IMwEtATTkI+mFv7hVmL4V5D4FJCRHycy1RatkLooYqR0FOQ7J&#10;rCsoRzhKXQmIZ1GucVH2DYyMyG9bk3RjIT9zzCOGSEercleZ+Ex/Oa/qflEGz3vf3d/I2JG3SI/3&#10;vtH3Axcj1L2S/bsm6u8ZtCGxaz6OTOTplbzwUld/5BtnqTxvkvI7PJHx9ZiuPvnpKfnbrMDO22Sf&#10;S/m/JGgJR9UVKVcmSYWxGBIgARIgARIgARIgARJITwLeQvLilSI7dkVrsdeHsma75bXhvaXLhnNl&#10;3vBL5Rh18cY6SbJzDFs4cRqjpNH1b0jD65z4i65NpGy82iMtLBX0Ycz6YJsMwS3SB1SPD/fJaEOo&#10;0Yt1gQZnSnqIISFdzKGaU2R3KhghOUYoCZwj8R9pzg/qaO3IT02FeGxkd2O8tiZwjYmy0F+UfQOf&#10;5shvW5PjfE/KHNu9Wqa+8bR0d8UShbvGBc07K5M5tECdANt4TYn8e8bjd037h2TDwHaSFdTl/DiZ&#10;Y8pO9FoZdIPDcqgGXh+dRmXc3xE+g1iAf5sV3Hmb5HMpcP6H3KF1Y5F99w25M3cjARIgARIgARIg&#10;ARIggaJJwFtIXrFeZOO2iD2yBdtnZEL9T6RTz9el7r2PyTMnV3fcyNlbzIcNuGAfOFpm3tJTeqzo&#10;lB1/cUC82AgrNzBIyAz8sJ3oB9s4eCIJO/n5cB9xiPLsHruoVrjMy9hjkiPM5LcfhX18CuZQni5Z&#10;QkmgABR0AyVRZlHbkWg9hXxcjMiUX3E0uugRfqG9FF8PQwhyUdoablSTOcds0dfK5Q/XINdergVh&#10;9dWTAvL83RUk+ToR+fdMPn7XxNTlOLD1BnBL51mdqFuCDALrD3ryKG87Y+ZtRvwd4TcWBfW3WUGe&#10;twnOo6jTNer+bY6MegT3JwESIAESIAESIAESIIEiR8BbSF63WWTVpoidsT7IXXS73PPTq3J1jBs5&#10;p0j3h8LKV8qEfiJ97/hYOliCs3cDYhd2kqA4hsAP29FFniAwMUJ50AdULSz5bQhqY/b70V2rsY8P&#10;RxFRwrWoaO5VEB9qI2b2xjhqG8stjzwhw5sjpiW/W8R25Le6Qjk+AXdj3HZGPb+ta1zcmwaFfT2M&#10;0tawgxl2jkEgGyoL2g52FmY9wLfwyJEHcZoZm4vsRA/5PkGDhfhGyj9+ulDe1Ein5F/no/+e8bjm&#10;h7hRkDeSI0xuth9E63dO0uqPeuOssM+b4HMhsfH1Kreg/jYryPM26jU1mHe+96jgRFo0caItuJEA&#10;CZAACZAACZAACZBAhhPwFpJ/dGItPnfiLSJusdm5ONhPwPJYWKtZf1f8RbyKw35YyS4j+FHLRBbC&#10;ite+iB9QtahktyHswFn1Borelhs5cFHEsO0o6vsVhJDsPmdCCMORHtuOwj9iO6IUnTb7Rr/BEr/p&#10;dp5ngBBn5e/Gf1Igdu4FOUWDr4f5aWtVOSM3Cz8/gxlyjunTJjfJRx3/Jc+fXM2/Qve5EHiNi9Pu&#10;3Bz/7Fxkifc7S29gPiVVh49yidzJvM4n8nvG43eiBInCtgM7nngebsxjhf0k1R/z5JFr7QXfJmXi&#10;3xH+/Avmb7OCPG+TeS6Fm7eBe9WsKnJonOtQYAHcgQRIgARIgARIgARIgASKBgFvIRltn/lF9B5Y&#10;j5/6u4VtsSKEMJbbmiiLYIV0y1mr0Z9y2b0yrldryfJL2MBiTu+/JDdPPVSeevBcaRCzXzRhJ7db&#10;SW1DhKGL+QBeX67ydYXvkqVvD5e2wybJRhVRrpVpd/WUtpWTsHBVhOam564FICTHOIyDxJeIcQdR&#10;oEZsR5Si02ffqO7G4JbHimf+YtyfWxfKI08OkRtzFnHzvxln6kz+9TB1bQ3mpHuEnWN6zbxN5nSN&#10;l6sfPfLAu5VwGI+QFoPGZ1//4uYi59T5zCF5o5qSdp1P8PcM2m4J4v4LBf4mG7+aKLfedp+8sDWb&#10;SrhFBQPGORX1R34CI/nnjSRtbMEvH+Prhb8g/jYr6PM2abzd8xwLHN8uT13RVhromh4RtiMOFalY&#10;LsIB3JUESIAESIAESIAESIAEiiYBfyH5M8d19dPuaL2KESXjxR5YC+5FcbZGWgQrrOvIEgkEHyZ6&#10;yx1nnyFta5kVuB1n1tp5MmXRTBk17Fn5b7OeMrF/Dzkv932Dyv0BNYpDL5ltiDJstuOstdxyaw/p&#10;0bZFzgcp9HuuvPrWGOkxblZ2wZU7y5hHBshVtbk6eTaQAhCSI7kqE3crBs6cSO0ILC09dwjMVU+g&#10;2babVZzzbGAf6XdmE71h9efWJTJ59vvy8LCl0vqf50v5kTfJbU5UvQQ5RmPElBZOXq/bAWu3M+z1&#10;MPbJA4nX1iGnyy8PD5aRKjQG3+AIRS7kHNsreON6fa30a3uynNOwak6MRPb1+r1PJknf3MX2Eo3i&#10;sa+RfjfcHEFq2WyZ9c287N8RnpEkybrOJ/p7JnsE/tw6SwbdM0juX+jEWOnvu37y4IXt5Ri9MejF&#10;Lh8Cm8egJ73+mHPWEbzb3yvTbzxHGpV2/ozReTBdFjS4Wu4z8T4Z+3eEzxlWEH+bFfh5m6RzKebp&#10;HfCL8nebizcX2gt1eedOJEACJEACJEACJEACRZ+Av5CcUE7yXgEiyLm0VwSI9uE+Wt6lHaGRLTj0&#10;aVxbmrQ8NtZx4riM50x4WDqPmpztOPPbKp8jI27oJt1OauztWI70AdWqJFltiDwvHeFg9WS57vpB&#10;uc4z7yJswSFyRUX+ABX8Fm+UP7Qn2+XTiU/IAyrGeGyYK/3aSl01Nu0jFeq2dN2YiILCfowXx0Lw&#10;P19ala2Qdy4n282W29So7YjSxzTaNzBXPbG2xopnecvIat9fnr/8PGknU6TDJXc5/+ZsOo9Ok+b1&#10;8s6flF0Pdy+WBwdcL/195nZW+9tl0jVd5Nif3wrd1nDUws+xvI/rx79uj7y/n1x/uBGaw7VG9wpg&#10;4Xet9I35SMZ1Pj+/Z3IanNf97sME82/g1XJNi9pSNgK2oF2TW78tKsbWbuZry5wnaFJ23iRjbNH0&#10;JIxvLIFU/21WSOdtMngnQ0gu69yxOLp+0JTn+yRAAiRAAiRAAiRAAiSQEQT8heSf94gs+DpiJ40T&#10;8rvglexzPiiNPDnK6u8RF8GK+TDm7soFMnHS7XJe5X2t/lmu49x368vl1/WUTjUOldZtfARk8+F8&#10;7esuYcWvnnhY89+GiIO2d3dEdsycKx/OGC39cx+td96OI2TlqUtFuBecbND7nWxQPOaZ4+YbsFb6&#10;PNNfzqtatKMwIolXMXDC5Hb6jZwdBePazzPzNX9uRf/5E7UdCc/EQj0wZozzk6nr1Yvdq2X6px/K&#10;8w+PzLlpY7tpvQQZFOTlNk7x9TCpbQ07pBHnGNo45xvZ8dOibBdwTDXhr9v+rfMbj6D+BLnD83ed&#10;jyaExmvrLlm+YLbM/PTVvU+c6O45N6qyGsgZzZMrIMe2Jpn1O2XNfU2GDh2Rc25lj/95zVq4nOqo&#10;PcXnTY6jO/fppUL5O8Ie81T/bVaY523+ziWRJERbMB856ILI90mABEiABEiABEiABDKIgL+QjE7O&#10;Wyay59cM6i67knICGS4kp5xfMipIupstGY0qKmWkMBakqCBgO0mABEiABMITaH6YyAGlwu/PPUmA&#10;BEiABEiABEiABEigCBOILyQnFG9RhGmw6SSQAQSS51bMABiRu5DkRa4i188DSIAESIAEigwBxloU&#10;maFiQ0mABEiABEiABEiABJJDIL6Q/OtvInOWJqcmlpLhBFwLUrW8R5Y9eK40+NuPMn/8bXLs4zMk&#10;65IoESYZjiql3Yv42HZK21IEC49ZlCo/cSRFsO9sMgmQAAmQQDQC9auLVKsc7RjuTQIkQAIkQAIk&#10;QAIkQAJFmEB8IRkdW7paZMvOItxFNr3gCGTnJJ6y5kJZem1LKa8VY5GfvjL8kMHy7ll1nCXnuKWW&#10;gJVV2f4h2TCwnWSlttLMKT1FC+1lDiD2hARIgARIQAmUcNbZaNFQZF97vQ3yIQESIAESIAESIAES&#10;IIHMJRAsJP+4S+TzlZlLgD1LIgEP0VgdnnfKsm6PyvDmFZNYF4vyJoAxuFbajVuib9e7brws7dpY&#10;ShBXCAKxbu6ssx6SuQPaSY2/hTiUu5AACZAACRQvAodWE8FCe9xIgARIgARIgARIgARIoBgRCBaS&#10;AWOxIyTvcARlbiQQj4CHaJyd1/uJXDRuqFxVqyT5pZoAoxnCEVZOT4n0u2fvvPxrg7w2vLd0efsb&#10;p4yTZMTo++XmhuXClce9SIAESIAEig8BupGLz1izpyRAAiRAAiRAAiRAAjEEwgnJP+8RWfA10ZFA&#10;fAIaC/CqNBxlROMch+dgkZfG9ZG2B9DamfIpFBPN0MIRQ0c5YugBKa+2yFWgnIbJlhsek2dOri77&#10;/LVZ5kx4WDqPmiwbpaqcctm9Mq5Xa8nilC1yQ8sGkwAJkEDKCdCNnHLErIAESIAESIAESIAESCA9&#10;CYQTktH2VZtE1m1Oz16wVWlBQN3HfdbKgFzROCevd/oJOYvvpUUzM7oR2Q7wu2QKelm5p0yjgO85&#10;3r8ve04a9RwpKzzezWp/r0y/8RxpVJoqckafLOwcCZAACSRCoNT+Is3qMxs5EXY8hgRIgARIgARI&#10;gARIoMgTCC8k//GHyELnke89vxb5TrMDqSCQ4z7+dy3574PnSgPV4LLzei+VG12L76WibpaZTSA2&#10;41da3kMB33Nq/CU/rZ0rr741RnqMm5W7R1b7G+XRDqdK++a1pSynFAmQAAmQAAl4ETiqrki5MmRD&#10;AiRAAiRAAiRAAiRAAsWSQHghGXi48F6xnCThOp3jPh42RXIXKRPk0PaWV9o+Ju+eVUf2CVcQ9yIB&#10;EiABEiABEiCB9COAxfUQa8GNBEiABEiABEiABEiABIopgWhCMiAh3gIxF9xIIIiA5tCOFLnzCRne&#10;vGLQ3nyfBEiABEiABEiABNKTQNnSIkc7kRbcSIAESIAESIAESIAESKAYE4guJAPWivUiG7cVY2zs&#10;ehgCeTOTwxzFfUiABEiABEiABEggjQhARD6yDnOR02hI2BQSIAESIAESIAESIIHCIZCYkIy2btoq&#10;8vufhdNq1po+BDY5NxRicrOdiIuP54u0OVJ+fOU2OWf75XnzkUvsK4LHQ7mRAAmQAAmQAAmQQLoT&#10;yKpEETndx4jtIwESIAESIAESIAESKBACiQvJBdI8VpL2BPLkZmcvsNdu3BLJan+7TLqmi7SsvF9s&#10;N444VKRiubTvGhtIAiRAAiRAAiRAAiRAAiRAAiRAAiRAAiRAAiSQTYBCMmdC/glEyc2Gq6dejfzX&#10;yRJIgARIgARIgARIgARIgARIgARIgARIgARIgAQKjACF5AJDneEVwZkcZitXJsxe3IcESIAESIAE&#10;SIAESIAESIAESIAESIAESIAESCCNCFBITqPBYFNIgARIgARIgARIgARIgARIgARIgARIgARIgARI&#10;IB0JUEhOx1Fhm0iABEiABEiABEiABEiABEiABEiABEiABEiABEggjQhQSE6jwWBTSIAESIAESIAE&#10;SIAESIAESIAESIAESIAESIAESCAdCVBITsdRYZtIgARIgARIgARIgARIgARIgARIgARIgARIgARI&#10;II0IUEhOo8FgU0iABEiABEiABEiABEiABEiABEiABEiABEiABEggHQlQSE7HUWGbSIAESIAESIAE&#10;SIAESIAESIAESIAESIAESIAESCCNCFBITqPBYFNIgARIgARIgARIgARIgARIgARIgARIgARIgARI&#10;IB0JUEhOx1Fhm0iABEiABEiABEiABEiABEiABEiABEiABEiABEggjQhQSE6jwWBTSIAESIAESIAE&#10;SIAESIAESIAESIAESIAESIAESCAdCVBITsdRYZtIgARIgARIgARIgARIgARIgARIgARIgARIgARI&#10;II0IUEhOo8FgU0iABEiABEiABEiABEiABEiABEiABEiABEiABEggHQlQSE7HUWGbSIAESIAESIAE&#10;0o7AX3/9ldumv/3tbzHtM++Z1//44w99f99999Xvo0ePllWrVskbb7whixcvzj0W75coUUIaNGgg&#10;l1xyiRx00EFy1VVX6ft2GXYdf/75p+C1KVOm6FejRo3klFNOkQMOOEBq1qypZdjHmPa9/fbbsn37&#10;dnnyySe1Pbt375Zff/1VatSoIYcccoiceOKJ0qdPH9l///2lSpUq+t6yZcu0TagDG+rEe9WrV5eS&#10;JUuKKXvDhg2yefNmmTt3rnz44YfSqlUruf766/UYm1vaDTIbRAIkQAIkQAIkQAIkQAIk4EuAQjIn&#10;BwmQAAmQAAmQAAmEIEAhmUJyiGnCXUiABEiABEiABEiABEggYwlQSM7YoWXHSIAESIAESIAEUkEA&#10;grLt9DX12I5bOHixLxy5n3/+uSxfvlzdukcffbQ0btxYypYtKxUrVpQ1a9aowxf/P+ecc9RVfO+9&#10;92qxcANj22+//WIcvXAIb9y4UcaPH69fzZo1k44dO0rt2rXlvPPO8+z6ihUr1FXco0cP+eabb6Rq&#10;1apaV7169aRatWry5ZdfymeffSann366DBo0SEqXLi21atWSHTt2yOOPP67HDh48WMt+8cUXpVKl&#10;StK6dWs58MADc+t7+eWXtS/oK/p87rnn6r7u7ffff9cf4cbmRgIkQAIkQAIkQAIkQAIkUDQIUEgu&#10;GuPEVpIACZAACZAACaQJgUSE5GuuuUYWLlyo8Rbbtm2Tli1bqvBbrlw5qVy5sixdulReeuklFZI7&#10;dOigAvO//vUv7fEvv/yi3xEz4RaqEUmxbt06+fe//y3jxo2T5s2bS+fOnaVu3bpy8cUXe9JCPRCD&#10;L7roIhV6GzZsKBUqVJDDDz9cBWPEUXzyySdy5plnyh133KEiM6Iu0OYHH3xQEKfxwAMPaNnPP/+8&#10;thcxGCjDbGPHjpW33npLheovvvhCLrjgAhddI24AACAASURBVHn11Vdj2kMhOU0mM5tBAiRAAiRA&#10;AiRAAiRAAhEIUEiOAIu7kgAJkAAJkAAJkIBfxEU8gfmKK66Q+fPnCwRUiLH4+cILL9QMZbhy4RSe&#10;OHGiOn/h5oXA/PrrrytsiLz77LOPfmEz9T/33HPy8ccfq4MYIjXcwRCDjzvuOBWh3aKzyVtevXq1&#10;1t+pUycVryEYQyhu3769CtE7d+7UNkDcPvTQQ7V9yD9GnjIcyTj2rrvu0na88847mpGM9pUpUya3&#10;vkcffVSF461bt8qmTZu0LrTViw8zk3k+kQAJkAAJkAAJkAAJkEDRIUAhueiMFVtKAiRAAiRAAiSQ&#10;JgT8oi2MYGtEXyOUXn755TJv3jwVjSHOYiE7s6geylq5cqUuxIeF6v75z39K+fLlVajFBmHYLNrn&#10;FpIfeughFZ3h/IUQXapUKRWgTz75ZHnllVf0WFO/cQDDwQwx+Oyzz1YhGbETcDDjOyIq8B6+0H53&#10;7ATEZSzMh/cGDhyoZU+bNk2F5Pr162sEhqlr5MiRgngLiNIQoBG3gcUG0U8cj83dnzQZUjaDBEiA&#10;BEiABEiABEiABEgggACFZE4REiABEiABEiABEkiAgJcz2bxmvhtBGaIxHMkQW/HlFpJR9U8//aQx&#10;FYib6Nq1qwqzt912m7aqb9++MfnIiJlA3AWyiiE+QyTGF0Ts3377TY455hiNn0AZTZs2jekZ6kHb&#10;Lr30UhWgzQaxGjEXyErGd0RWwN2MDfvDXXz//ferEPzwww/r6xDHEX3RqFGjGEfym2++KTNnztT3&#10;ENEBtzNEb5RjhHZmIycw4XgICZAACZAACZAACZAACRQyAQrJhTwArJ4ESIAESIAESKDoEghyJhvn&#10;LRa3W7BgQW5HbSHZvIFM4TZt2micBHKMsSGb2J2PDMH5559/lttvv13jMOBCxtfu3bvlhx9+kCOP&#10;PFJFaLwGERebEbSNM7lXr17qYsbiehCmsfAfIi5atWqlmcdYeO+II47QYyEeb9myRTOT8X+4i7Hh&#10;GCwAiP0gGJtt1qxZmo188MEHS82aNeW0006TYcOGqZCM+iGkU0guunOeLScBEiABEiABEiABEii+&#10;BCgkF9+xZ89JgARIgARIgASSQMCd/WvnGJu4Bz9HsvtYNGXJkiVyxhlnqHCMSAhsI0aMUGHZiNZw&#10;/K5du1YX2Zs9e7YKtfj6/PPPdZE7CLgQg7OysmTIkCFahmmHKePdd9/VLGRkLCNOAwI0xGk4kZGP&#10;3KRJEznnnHPUaYzoC4jNaAccxRC2sUF4hiCMLGW4n3/99Vd9/+uvv1Z3ddWqVaV69epy+umnq0Pa&#10;HW1hR38kYRhYBAmQAAmQAAmQAAmQAAmQQIoJUEhOMWAWTwIkQAIkQAIkkNkEwkQ2XHnllRptAQHV&#10;HW1hMomN2IvcYgjIcPpCUMZmHMkmX/i+++5Tx+/cuXPl22+/lZtvvlm/sDjf3XffreIuhF0IwBCM&#10;3UKyEZRNWZMnT9Yy/vvf/2qZEJSRawxXdO/evVUMPuWUU1R0xgJ+OA7OZGzIR0Z/4F6G8I3YDIjJ&#10;EJ2Rj4z38R6EZCM+u+NA3O3K7BnC3pEACZAACZAACZAACZBAZhCgkJwZ48hekAAJkAAJkAAJFCAB&#10;d6RFGKctoi0gJBvxFCItxGWzQYCF+AohuUuXLirMIisZG7KJ8TOiK1DXTTfdpCLy6tWrNbu4Xbt2&#10;0rZtW3UkY4E+iLvYv06dOiouQzyGSxmbEZDxHWWhPgi/y5Ytk/Xr18ucOXM03xhxFViQr3bt2tK9&#10;e/dcRzKOg7sY2zXXXKOOZbiYIXwjtxmO5BkzZsjChQs1WgPvUUguwInJqkiABEiABEiABEiABEgg&#10;hQQoJKcQLosmARIgARIgARLIPAImjsIsnIce+i2yZ3qPTGJkJBsBF0LyFVdcoaIvviAir1y5Uhfb&#10;QzYyHMU33HCDHn7nnXeqMAynMIRaCMwfffRRTJ220xfHQQQeN26clt+iRQstC2IvNtMO1AMHMxbp&#10;Q9mPP/64CsWVKlXSyArkLeNnZCQPHDgwJiMZi/VBoC5VqlSu0xpMhg4dKs8++6yWi3bDWW07ko0z&#10;OvNmB3tEAiRAAiRAAiRAAiRAAplLgEJy5o4te0YCJEACJEACJJACAu5cYz9B1M4kNkIycojhPu7Z&#10;s6dcfPHFKuDiZwi1ixYtUlcwRFc4fR9++GFt/aWXXqqiLIRouJL79+8v8+bN0/zhChUqqOPY3Y5d&#10;u3ZphjJEXsRQ4NjLL79cy8LiehCMkYuMerFgHkRjLIKH18eMGSOjRo3ScmvVqiVNmzbVdqB9gwYN&#10;UiH5mWee0bIQiYHoCriR3ZnHcFA///zzgoUGUTccychX9tooKKdggrJIEiABEiABEiABEiABEkgR&#10;AQrJKQLLYkmABEiABEiABDKTgDvKwgihRki1ewxxFhuEYwjBWIQOOcSdO3eW9u3bq8t448aNsmrV&#10;Kl0oz2wQcrHwHjYjFg8ePFi+++47zT2G4HzhhRdKy5Yt1fULMRcb2rZixQoVcvE6FsSD63jq1Kn6&#10;Phbfgxg9adIkjauAKN28eXMViPGFKAws4le2bFk56KCD5JhjjlHhGEIynNHY5+mnn9ayIEZjQT97&#10;gxCOMkx7sBCgicMwnEzEhh+3zJw57BUJkAAJkAAJkAAJkAAJFG0CFJKL9vix9SRAAiRAAiRAAgVI&#10;wI6wMFX7CaJGMIUjGbnBa9asUfH41FNPleOPP14jLSDSQiD+9NNPVfyFk7h8+fK5C+UhaxiCNaIu&#10;ICDDVQwxGkIyIisgIuPLtA0RGS+//LI2DfUjesIIyS+++KLGW4wdO1Y2b94s3bp1kwYNGuix+Jo+&#10;fbrWi0X2GjZsqNEWw4cPjyQkw31shGS0G0IyynC7j01bKSQX4ORlVSRAAiRAAiRAAiRAAiSQTwIU&#10;kvMJkIeTAAmQAAmQAAkUDwImVxiCqBFA7WxiP4EUmcifffaZZiBDwDVxFEbAhXBct25dqVGjhgwY&#10;MEAjIY477jgFawTYww8/XBfHO//88zX/+IILLlAh2Y62gMMZgjAcw7fccos6kt9//30tC6IxIidw&#10;LNoCV/KePXtyM47NSJ544onSp08fqVKliuD/7miL0aNH6262I9n0He7jl156KTfaAkLysGHDVKg2&#10;wjrawI0ESIAESIAESIAESIAESKBoEaCQXLTGi60lARIgARIgARIoJAL5EZIh6C5evFi+/vprFWVt&#10;8RdCMha3Q1RE3759VUhGrIRbSG7VqpUe36lTJ42s6NixozRr1ixPWXA3f/zxx7Jp0ya566671JE8&#10;ceJELatevXoq8F555ZWCxfK+//57jbow9ZhcY7ilr776aqlcubIK2lu3bpX77rtPhWDEZmCDqA33&#10;tNmMkIxM5fHjx+cKyaeccoogloNCciFNXFZLAiRAAiRAAiRAAiRAAkkiQCE5SSBZDAmQAAmQAAmQ&#10;QGYTMO5ht5sYGcj42ThsjZhqLyK3Y8cOXVgPgiwW3DMbsoiRgYxIC4jJ2Oy4B1MmcpSxQF7NmjXl&#10;gAMOiImKsMVc1I/64E7G/7FwnntDO7DA3pQpU3RhPrQJkRdwPWOBPQjIderU0UOMAIwYDvwf7cCG&#10;2AuTzWz2w3cI5shpNhtc1nBOu/cJWmTP5mja4OUG9yvLdou7+x9Uf2bPZPaOBEiABEiABEiABEiA&#10;BBIjQCE5MW48igRIgARIgARIoJgRoJBMIbmYTXl2lwRIgARIgARIgARIgARiCFBI5oQgARIgARIg&#10;ARIggQgEbEEZhxr3q18GMJzLboescTW7nbG2S9aU5W4a9oHLGA5iLLiH78g5xgJ+2PD+Tz/9pI7g&#10;kiVLSv369bVexFBgg+sZjmcs4AcXNf7vbgt+RqwG3kfMBpzPiNzAPvg/Nrzv7rNptynHRIAYF7Ep&#10;090P0zfjvjZ83O3B/tgPX3jddmrbZdi87PgQU7+XU5kO5QgnAHclARIgARIgARIgARIotgQoJBfb&#10;oWfHSYAESIAESIAEEiGQiJDszldGnX4ip5fYal4zQur69etVQEZcBr4jpgJisinzxx9/1PxjCMkN&#10;GzZUIXbJkiVazIEHHqj74TuEZERTeInJEJyrVasmZcqUUSEZ+xghGTEc2CD+mr549ckrjsL0xRaB&#10;EbOBrSCEZNRji8kUkhM5E3gMCZAACZAACZAACZBAcSNAIbm4jTj7SwIkQAIkQAIkkBAB21Hs9bOf&#10;I9mvQiO24jiIqSbXGN8/+eQTPQzuYuw3e/Zs2bVrlzqO8b7b+WvEbYi7EGMh9kIkrl27tpZhFtRb&#10;uXJlrgCM1yEmQ0Q1fTHf8TrKMJnE+I5F+/C9SZMmWmaHDh30NeQv4zsEZ+Q924sSujnhPXfOsRGj&#10;jUjulzFtnMk41jiibab2eCQ0yDyIBEiABEiABEiABEiABEjAlwCFZE4OEiABEiABEiABEghBwEuo&#10;tIVPI4yaxfeCijUCqRGSseAdFr+DUIyF8LAhlgLvT5s2TUVkiMLGwWvEYAix2Af1Q0DGIn4Qgs0i&#10;e6ZdX375pe5jxF7jADZCNMrD/80Cgvi/WVAQDme8fswxx2i7LrroIildurTUrVtXvzdo0EAqVark&#10;GUfhF/1h+mHEYSPEu+MyUBfaYETyICGZ7uKgWcf3SYAESIAESIAESIAESCAxAhSSE+PGo0iABEiA&#10;BEiABEgg18lrxEs7MsEtNGMfRFH8+uuv8u2338qaNWtk9erV8sUXX+jryD6GkLpnzx4t1+QeQww2&#10;GcUQfmvUqKExE3D/QsDFd3xBOMbP2IxAbERXE0cBR7NxQRvBGPub9kPAxhcE6++++04gbH///ffa&#10;LtMe/Ixt3bp1Ku7CjYz6IF5DxEYuM9oMUfnggw9W0Rt9QpxGixYt1AVdtWpVLcMW4t1CslsQ9ooT&#10;MdPPz8Xsft+rr5y+JEACJEACJEACJEACJEAC0QhQSI7Gi3uTAAmQAAmQAAmQQC4BPxHTduAaYXfn&#10;zp0qqkI8htMY2cUzZ84U5BqvWrUqRlw1cQ8tW7ZUofawww7T3OPDDz9cRVmIsVgUD9+rVKmiIjJ+&#10;dgvFEIWxGYHZNNxvYTqI3BCPkbkMkRvuZzikIQZD6EbZn3/+uRYDxzT2NX01fWzevLlmM2OxvkMO&#10;OUSFcwjYaCfiMCAk16xZ03MW+QnJ8aZckJDsjtqwnc6cyiRAAiRAAiRAAiRAAiRAAuEJUEgOz4p7&#10;kgAJkAAJkAAJFGMCtivWCLbuhfNsZ/KyZctUSIUoC9cxRNgNGzbI5s2bVayFgIzvEIAhrsI5jEXu&#10;4CSGIIsN7l6ItFj4Dt8rVqyogjKcwHAA4zu+INC6Yx/ccRVBGcRmX/MdAjHEXwjIaCNet53S6Acc&#10;yfiO/eFQxr5oG/qB9yBk4zW8hzZCWEYb69Spo31r3bq1uqGbNWumx8HVjPfh2AYXCO9wRyN/uWnT&#10;pnpMPBcz3rejLeJlJweJ0MV4urPrJEACJEACJEACJEACJJCHAIVkTgoSIAESIAESIAESCEHAaxE5&#10;kx9shFpbSJ4xY4a6eufPn6/REMg5/vrrr1VchshqhGCIyKeeeqo6hxs1aqRCbMeOHbVVcB+jXIi6&#10;ED7NAnleWcBBDml3hrP7eJObjH64852NWI52mD4aVOb4r776SkXnRYsWaQzG1q1bVQCGWA4XM35G&#10;n03uMoRiuKuxdevWTV/v3LmzCuVwLaPvc+bMUSc04jW2bNmikRhwM2PzE5JNu+x2xhtaCskhJj53&#10;IQESIAESIAESIAESIIEcAhSSORVIgARIgARIgARIIAQBO//YFjUhDJvYh08++URLRIQF3Lpw7UJQ&#10;NmI0XMcQTZFtfNBBB0n58uWldu3a6sbF6xBzkTWMDXnI2PziKNztMN0wIq85xoir7jLQH9upjOOD&#10;Fqtzl40y4BxG3yH6wnWNL7iX0V+4ifG1adMmFZuXL1+ugjgcx9iMMxkL9UFARmwH3NkQp42IDAEe&#10;7x977LHq2m7btm2uKB2vvX79iJe3HGIacBcSIAESIAESIAESIAESKLYEKCQX26Fnx0mABEiABEiA&#10;BBIh4CVE4jUIqC+88IIW+dBDD6nwi0gHCKdGQG7Tpo3UrVtXRdGjjjpKqlevroKxVwyFyTeGa9m9&#10;mbJMJrGXwG1EVLcD2V1GPHezXZ7tsnYvzIcyIX7jNXOcmw/aCPc1xGS4lSdPnqz/f+aZZ7Q5EIux&#10;GYH7xBNPlMqVK6sbeceOHeri/uGHH3TRPsRbIArjnnvu0frMAoLuOA93We7IEXff3ZEkUdzLicwV&#10;HkMCJEACJEACJEACJEACmUSAQnImjSb7QgIkQAIkQAIkkHICRiiFwxZCKITRL7/8Up3HH374odb/&#10;8ccfq7AKtzHcxRBCkQGMnN8aNWqo+xjuWsRW4D1sbiHW/bMRbm1XsVso9RKTvcqw3cRekRwoy+3m&#10;9ROljUhtC9oQhfFlYjIgWoMNspI/++wz/T8WGMRmhOSFCxfq64j2AC+4nI27Gc5mOLYhMDdu3Fi6&#10;d++uP59wwgnaTnDF5uWuxutemcloH16nkJzy04UVkAAJkAAJkAAJkAAJZBABCskZNJjsCgmQAAmQ&#10;AAmQQMEQgNgK1ywEY3wfNWqUiqfI88UG0RPblVdeqWKxcdrCgQwR1C9eAa8bgdY4bY0z2Xb+xstI&#10;NsKyEUr9nMk2LT+3Ll437TBOYHOsnTMM4Rj12Yv/YX87agMuZWxDhw5V9/HUqVPVuex2aLvbaMRk&#10;RGKMHDlSxWDwxGY7k+MxppBcMOcJayEBEiABEiABEiABEsgsAhSSM2s82RsSIAESIAESIIEUETCR&#10;EnDLwkm7Zs0awWJ6WFTurbfeUndrpUqVtPYjjzxSRc7TTz9dF5Fr0qRJrqsWmcd+cRRei9vZC+TF&#10;O9buul9Wsh8it4BrO57DitG2Ixl1+cVlIL4C2yOPPKIRFhMmTJD169fH7O+OzUB+MtzcWVlZ0rt3&#10;b12s8KSTTtIyTJa0O4rDuKvdojujLVJ0grBYEiABEiABEiABEiCBjCdAITnjh5gdJAESIAESIAES&#10;SAYBZP3ClfvRRx/JpEmTZNWqVTJt2jQVkOHShch5yy23aFX9+vXT1+34B7sd8UTNIOHWLdgaoTRo&#10;oTw/Dm6h1wi3tqvZHGsv+ueOlAgr3NouZvBEVMiQIUNk2bJluc00YrbtUIaAbBYrfP/993V/iMvu&#10;uIp4jmSvdiZjjrAMEiABEiABEiABEiABEshkAhSSM3l02TcSIAESIAESIIF8E0B2L0RdxFbAQfvp&#10;p59qBAN+RjYyRGRELsB5fPXVV2t9l112mQrJ9sJ4yRaSbUE02UKy14J1qRCSp0+frpnIiAhZsWKF&#10;CvZgjpgMk7EMoRkb+owYC7i/Id6bhfuaN2+uzDEO+E4hOd9TnwWQAAmQAAmQAAmQAAmQQAwBCsmc&#10;ECRAAiRAAiRAAmlPwHaw+kUlROmIX5m2GLt06VIVjceNGyfvvvuuOmcRw9CwYUPp1KmTVKtWTS66&#10;6CIVLytUqKBNsBfG46Ju4UYGLm8IyviOzOTVq1fLunXrBGMwe/ZsFZfhDHdvJrMZrmYsvHfcccdp&#10;zIU9vl4ivu26NiK57fD2E6WNsI3viYr44cgU3F62O91dcxBTs6+5geK+EeHHx87N9qvDHgN3DIy9&#10;IKUfLXff/FzpYftYcCPCmkiABEiABEiABEggfQhQSE6fsWBLSIAESIAESIAEfAgUpJBs6oIrFiLX&#10;V199pULyq6++Kh988IHAobx7925p0KCBdOzYUQ466CDp0qWLisdYWA+bLSR7OXs52HkJQDgGW+RP&#10;w/2N7xs2bNC4i3nz5qmQDP4YI7P4nynl5ZdfViH5+OOPVyEZrmUzDn4LE1JIzjsGFJL/UiiZcmOA&#10;1xkSIAESIAESIAESSCYBCsnJpMmySIAESIAESIAEUkLAiFt+TuQg0cfkCWO/fffdN6aNJovYlLFx&#10;40YVLJ988klZu3atLqgHQbNUqVIaY3HWWWfJ5Zdfrk7ko48+2rO/iGPAhrpQLspD283PKYFUBAs1&#10;blQzBhB/7YXx3DcR9uzZI1js0Aj7EJ0feugh7Xnp0qX1e8+ePTX2omvXrnLooYfqgnzg7nbJ2g5x&#10;2xVro7RvZMSbT0VwGGKa7D7X0E/3TZBEnfV2xjUqtM9Z9yKJ7vfjCdt+42Re9yszzBgFzYkwZXAf&#10;EiABEiABEiABEsg0AhSSM21E2R8SIAESIAESyEACFJIzcFCdLlFITr9xpZCcPSYUktNvbrJFJEAC&#10;JEACJEAChU+AQnLhjwFbQAIkQAIkQAIkkE8CftEX7tdtpytcw3gNLljsN3fuXG1Fnz59NJ9306ZN&#10;GqPQrl07qVu3rpx22mnSqlUrdb6WLVtWjzUOTTsigTmr+RxQ63C3AxjcTbQF4i0QeYHt1ltv1fxk&#10;5Cvj9Xr16uk49evXT8cOjnKMnV0WjvVzKBsx0c9JHsUtm1wiqS/N7SK2+RgHuXH3208KeHGxzwnb&#10;kex3s8j01O2Mtusz+7jHy03I9MVdp5lHtus66OmG1JNnDSRAAiRAAiRAAiSQvgQoJKfv2LBlJEAC&#10;JEACJEACIQkkQ0jGYm7YevXqlRufAEHy7LPP1jzk9u3ba/4uohLMAm+2+GULyxSlQg5gwG5+URK4&#10;GfDZZ5/p0X379lUhGZnWuAGAWIsyZcrIgAEDdOwgIidbSEa9mXrTwC2+2vM404RkjGO8PO3kzGKW&#10;QgIkQAIkQAIkQAJFnwCF5KI/huwBCZAACZAACWQ8AVuw9cs+9RNu3Q5Gt/C3a9cumTRpkrpUBw8e&#10;rByxuBuEsptuuknFyGOPPVaysrKkXLlyuoibvXBePOemqcv9mDzF5bzT1fDxm8h+TlLjTMZxK1as&#10;UFH39ddfl507d8rbb78t69evl0MOOUQzk7Ew4jnnnKMLIh588MFaVdBYuMcP/4fYiK94ImtRPxnt&#10;PGP3fDfjZLjYeeP56bsp229hSvc1AP93PxFg6k1E1PdzN9tPGeSnbzyWBEiABEiABEiABDKFAIXk&#10;TBlJ9oMESIAESIAEMpiAn5Bs55jGEwa93MMQHMeOHatCMoRjbMaZ+PDDD0ujRo2kadOmucKjH2K/&#10;PFVbiORie94E7QUP7b28xHv3An3YHzcFsL388suyY8cOHVeIy3Alw0GOBRK7deumonKtWrUinS1w&#10;PmMsMX4Ukve6sFMhJMdb0M+I3MkUkm0R2v450QUGI00w7kwCJEACJEACJEACRYQAheQiMlBsJgmQ&#10;AAmQAAmQQN4YAT8Hope7EfvidYiCcKpOmDBBfvrpJ5k4caKi/eGHH/T7wIEDpXz58pqHXKFCBf1/&#10;yZIlY/AbQcvkq9qPxdv1J+KULA7j7ecGtfvutZ+5aWC+I4YEG7Kt8f8lS5bomEJYnjNnjlSpUkUq&#10;V64szZo1k7POOkt/bt68eUxVpiy3QzrItWwKCLtfuo+r222Ntrr75Z7X7vfs100f4zm3bV4ow7i+&#10;8R5uFLhd4CjTngf2eNmir3t/+ykGv3HzqyPdx43tIwESIAESIAESIIGCIEAhuSAosw4SIAESIAES&#10;IIECJWCLUkaEgjgFkXH58uUybNgwdbFOnjxZ23bYYYfp9//85z+5oiPykL0etTcCGcozC/a5O2hn&#10;yBZo54tQZX5ObtMFO87ALf4FLQC3ZcsWzUq+66675I033pCff/5Zv0488UR1J9esWVPOPPNMLdKO&#10;MbAd0mYO2MJkJkZcxOuT33iZ883m5C7LHi+/3GXsh/dwwwflwvVsL+oXlNls5onfDR33KWKXxZs+&#10;RegCwqaSAAmQAAmQAAkUOAEKyQWOnBWSAAmQAAmQAAlEIeDlKvQSGvGanysUUQdbt26VVatWycyZ&#10;M2Xz5s0ydepUFaiqVaumx3Xv3l2L/fvf/567MJsRtbzaa0Qy93v2YntuUSpTHKtRxi5oX1uY9BMx&#10;vVgH5WFDRIYgPGPGDL1x8PHHH8snn3yiLnOMee3ataVLly6afX3KKafEbaqXm9V+LZPG109MtV+3&#10;s62jCMk2cNvVbJ87XnPDrt+cf37Oafu64b5muG9auF/PpHENOh/5PgmQAAmQAAmQAAkEEaCQHESI&#10;75MACZAACZAACRQqgXgOSSP+GAepO2ICApA5FlEWa9askblz58pzzz2nTuSVK1eqiHjZZZdp7u3Q&#10;oUO1n6VKlcpdyCuMiIQ67LxeA8w8ns9sZO8pZAvJXk5yL/EPr9miphkrt5sYr23fvl2dyM8//7y8&#10;+OKLGneB+It69erJJZdcIlWrVpU+ffpoNWEd0m6hsVBPjkKu3M+57R4zjJOXq99uehjx110W/u+X&#10;kQ43M7Z45509f8zPUXLXCxk/qycBEiABEiABEiCBAidAIbnAkbNCEiABEiABEiCBqAS8HJJup7L9&#10;CLsRJBFvgAX1ICDDkQpB+bPPPpMDDzxQF9HDQmydOnVSoeu0007TZiHOApvbXRwkhsV75B9lhRHS&#10;ojLJhP29xDzDOtH+2WXu3r1b40xmzZoln376qSxatEimTJmic6BBgwYqJPft21dFxxYtWmi1fovI&#10;xXPHJ9redD/Oq89+oqvtIsZ5YXLEbaZebnQ3C7fj2+umAV4zgnGJEiX0UDsz2S+SBPu6++Wu1+8G&#10;RbqPE9tHAiRAAiRAAiRAAgVBgEJyQVBmHSRAAiRAAiRAAkklYItA5mcj/v7666/qEl62bJmsW7dO&#10;F9R74YUXVByG6NS4cWO59957NcLCxBr4Pc7vtehX1M74lR21nOKyv3GSewmLfi5xPzHfsEe8CdzI&#10;b775puZjI/pi27ZtctBBB8n1118v+++/v/Tr10+rNMKkqd9PdPRqX1EfI6++2ueXcSKbvpoIGPtc&#10;wc8QeyEiu5nGc/Hb/IwYjTrcOct4HTcIMB8wdvE2P6d7PFdzUR9Htp8ESIAESIAESIAEUkGAQnIq&#10;qLJMEiABEiABEiCBlBKI5ybEexs2TMNUCQAAIABJREFUbJCffvpJM3GXLFki8+fPl//973+SlZWl&#10;TuRDDz1Urr76anUfN2rUKKattlBpLySGncNEXrgLpZAcfzrYfNzZtzZrv2xi2zlrzxHEW8CdPGfO&#10;HHnttddk48aN8uGHH0rZsmXl5JNPVjGyd+/e2lA4kyF8hhGQTc+izomUniD5LDzoRo1fNjHOOYi7&#10;5kaA+Q62BxxwQO7ClG4B18/9bboA8R9jh5tD+DIbRGWcvzi+evXq+rI9Bhhvs8CmWRjTvY9pH14z&#10;kTa4uZTIOZ5P5DycBEiABEiABEiABIoEAQrJRWKY2EgSIAESIAESKN4EbKHRT5iF0IT3TIwFMnGn&#10;TZuW64g89dRTZcCAARpr0KxZM4Wa30fsUYYtvGXyQmypmImJZCX7RRCY193vu8VDiJ1wIs+ePVsd&#10;yHDMYvFFiJK9evXS7o0YMULd6n5luB3TpuxMEpLdY+zuq72YpN3ntWvXav443N7giv0h9EKsR4QI&#10;/g9B2eu885tXK1as0EgajBnGCRvqLVmypBx88MEqALdp00ZfdzuW8TNuKKEtaJMRuM3x7gx13DSo&#10;WLGiHo+bTV5lpWLes0wSIAESIAESIAESKGoEKCQXtRFje0mABEiABEigGBIIKyTDZQox+d1335VV&#10;q1bJ9OnT5fPPP1fBCa5FOE2vuuoqzUZGPq6XoJWICzUZQnLYPoYZ/mSWFaa+oH2C2uP1Pl7zypaO&#10;Mj7udhnREy5V5GZ/+eWX8tBDD6nICOc6xMTTTz9dD7n77rtVoIRzHYKlfWPAq79hbh6YPgXxys/7&#10;QXVEcccHsXZnEmPf//73vyre4hw0QjLEWYjHFSpUUEG5fv36KihDWMZmczN1QpT+8ccfZfny5WL+&#10;j3gSMycg/KNMjNPxxx+vZTVp0kS/m6gL5KGbxRVRln1jwO2YxjUCx+FmEzZblM7PmPBYEiABEiAB&#10;EiABEsgUAhSSM2Uk2Q8SIAESIAESKCIE/IQsL9HKdjwGiWCvv/66bN26VR577DEVkMuXL68iVufO&#10;neXSSy+VypUrS926dVWMMovqhRE5/UTNRJG7+2qckWZRMiNg+WX+2nX6lYX9TGyAybS1YwSCeLrr&#10;CuJk9vVqj4kVMPWH7VsUvvEykt3jZ8RDOFUxV7799lu56KKLVGTctGmTVtm9e3cVkO+8806pUaNG&#10;bjP88nrd7TSszThGWQDOb2z9zgOzv70wnVuAt8ctLHsc556T+Nn0zeQdm7L37Nmj+1544YUydepU&#10;3c+9AKZxJuPmDVzgOC8vuOCCmO6aso1zeOTIkTJv3jz54osvZOXKlbov6jM55/g/9sU4HXvssfr+&#10;+PHj9TtEYcw1OMvhaMZTCaYMmzFY4RqBiJtKlSrpTSj3uRNlDnJfEiABEiABEiABEsh0AhSSM32E&#10;2T8SIAESIAESSDMCiQrJ8YRmOBXx/oQJE2TLli0ybtw4XWivVq1aupganKYQk+FgPOSQQ3KzWo04&#10;he/xsnfTTUh2u06TISS7+29PF5t7kPM2THvCiplRpm5UIRmu2e3bt6vbFdnIEDIhWmI755xz1J16&#10;6623qpMdUSj42Z2X7edYLcpCsvvc9BKSDWNzQ8DsD7cv+n3xxReraAuhGXwg8sIxbParWbOmnHfe&#10;ecrzsssuU9blypXT74btd999pwLx448/LnAUQwjGkwYoC3EjqBtjgX3gLEddcI5je+qpp/Q7nMm4&#10;UfTkk0/K6tWrNQsbQjKyliF6m/Me+8AlDSEZC3Di+vDyyy/r+0HZzVHmJvclARIgARIgARIggUwh&#10;QCE5U0aS/SABEiABEiCBNCfgJ0gGNdtL0MJj89iMMxIRBYgsgPgE0QnOYwhYcJR269YtNyMZIqjt&#10;irUzbt1CYKpyb40r1iu6wfBwOzqN8GW+G2em3T537iv2tcXOqCK+cX2GcXCbdqeKWdA8iee69roR&#10;YBy2mEsQLzF/cLMB29dff63CJlyzcKlCaDaxCUHtsN+3F6aLF9fhF6ERlamZX2iLPb/92m9cxKZ9&#10;+I754y7LTzxfvHix8oPbGItaQpSFaNy8eXNp2bKl4EYPIi8g5o4dO1Ydww888ICeizg/3dvtt9+u&#10;+yFuBNnItWvXlmrVqml8xWmnnabnNRzNGLO33npLF9V86aWXtIhTTjlFv8OZjBtIcJjDeY6yIChP&#10;mTJF22euKfXq1ZOzzjpLy0PsDcRq1IEtFTc7os4d7k8CJEACJEACJEAC6UaAQnK6jQjbQwIkQAIk&#10;QAIZSiAVQrIRtvAYPIQsOBAhJENEgstw4MCB6pKEYAXR2QjJ8YS2whKSTZsgbLrbh+ngFhLRZyPy&#10;BQnJZioZ4d12C5v3TZlukRP/h5gGIc4twNtitPtn067CyJfNj5D8/fff6/w5//zzFclXX32lfYd7&#10;FouwGSHZcIpyigYJyV5jkui5YtpV2ELyEUccoU8DGCEZOcVGSB4zZoyen0OHDtXzEjEi2Eyfb7vt&#10;NhWSZ82apccgigYL4B133HHSrl07FXsh/GLM3nnnHRWSsagmthNOOEG/v/LKK1oHxGY4zyEer1mz&#10;Rt5//30VlY37GUJyx44d1RWNeAw4nVEHNgrJUWY59yUBEiABEiABEiguBCgkF5eRZj9JgARIgARI&#10;oJAJJEMccz9aD3H0hRde0F5df/31KihBPIbYd99996moBDHLLOrl7r5xJOK1oEfYjeiUiIjoh9wW&#10;D/HIPQRwCJiIVcBmMpzxCD+2E088URcJRNzCkUceqf+HqGZzxb4QdLGI3Mcff6xC2s0336xlQKAz&#10;git+RsQAykBGMMpHhi1EQCMcI/YB7k6wnTRpkpZhXOBGnDZc4AaFexTlHH300bmLotmOcpTh54zO&#10;zxT1E5JNmUEucIyzydGFSxV93rx5s0YoXHPNNcoFfTTOZNMHU67JgTbj5tcX7Gc7ysNmIIflY9+I&#10;wHFG3DfjZs97rzbYGclmLprF7AyDpUuXamRE3759VahFbMXJJ5+s8xRzwWQkI6rilltu0ZsTcDFj&#10;7kHgxQbHMNhAvMdCiIiggWAMYfmSSy6J6bp7zm/btk3gYsb29NNP6/e3335bXc8NGzbU6ApzDj/8&#10;8MN6zcBNA8RxdOjQQR3S7o0CcthZxv1IgARIgARIgASKIwEKycVx1NlnEiABEiABEigEAhSS90Kn&#10;kPyXwoga2RBv2lJIjp1f9vlGIfkvoZBcCBd+VkkCJEACJEACJJBRBCgkZ9RwsjMkQAIkQAIkUHQJ&#10;eDlrTW/cgiMctqtWrVIHJNyv2PAajkfuKhbeggsSTmS4Q+Ggjfeov6nXCJHGcWvqDnKyRiHu526G&#10;8xeLlOH73XffrS7ppk2batF41B4/w10Mlyy+4Cq96aabpH379prhiy+zYbHBefPmab6scSLjGFMW&#10;mGBRMfQTj/wjRxYbGLdp00YzYuFMxgKFcORioTK4PsEWLBAX4N4Q/YAy4aQ+7LDD5NRTT9VIA/TV&#10;OFrtxdmSKSBHdTd7uXVNe4wbdfny5eqO7dmzp7qUMb/wXqdOnTTzFzEIrVu3juGAct39Mu1yO1y9&#10;+p3I/Ap7rkSZm/a+8SI37EX34KSHy9ftSD7ppJP0PAQrs2E+YR7DfY994WzGXMW2cOFCndf33HOP&#10;nt+XX365ur8xn5o1a5Yb5+JuJ9oIdzOOxf9RJ7b7779fz4mzzz5bIy7M/EaW+vPPP6/jievHGWec&#10;oXE4ONY4tY2jPOq8yg9rHksCJEACJEACJEACRYUAheSiMlJsJwmQAAmQAAlkOIGw4hhEoG+++UaF&#10;oGOOOUap4BF5iHT/+te/BLmnjRo10mxbCJj2gmH24mPpICTjsX7kt65bt06zYyHyQjzDhpgF9OPd&#10;d9+VnTt3qggH0Q4LCSLftUqVKrq4oNmQHYt8WZSFbF8jouE7hDWIdxDZUAdEYgjOYInYAsQRQEDG&#10;YmnYF6L0Rx99JFu3btW4EGzIrXVvqBviG9oCAbooC8lmbkBch1iKyA8svIfF4iBYYjG+Vq1a6cJv&#10;RrT0Oy2LupCMfvmJqbb7O6yQjBsSc+bM0TnUo0cPnYv4GduCBQt0DmKe4Xzo1auX3kzBzQ1EZJj8&#10;bTdvtA/HLFmyRF82ovWQIUP0/Md4IeLCjKtbSMZ4Qkh+4okntJ8oJ96ikhl++WX3SIAESIAESIAE&#10;SCAUAQrJoTBxJxIgARIgARIggVQR8BKQbWcn9oGwBwELIhSctnAQvvnmm9qswYMHaz5yly5dVFQt&#10;VapUbpavcYoGuWBt0SwRp2gYRrZzFccgJ3bKlCkq/sKRicW/XnrpJS0OYjnEcLwHsQt9nz9/vgq+&#10;cGzCQYwv8AETuIwhwmFfiMQQ2UePHq1lwSEKURrCL8rE+8hnRm4sRGWTZfv3v/9d7r33Xi0T5YA7&#10;BGqUjwxbbDgOfcFChxCQ4fxEbjPajrHwcv6aeIVUuj1N2e46/JzAZrzs9yEy4niwhJsbLMAcTm70&#10;8dxzz5WuXbuqiI8bF9hM32yR1fzsvoHhNb/dCx36zaMw54pfn+xj3e10t8e45r2EW+NEtnkh0xg3&#10;I2688Ua9iQE2EIBxM8SIu+ADIdm45Y2QjP2xYX6hfOSdQ7y/8sorcx3JmLfYvM5l3FSZPn26vm/y&#10;xYcNG6ZCMm5uQEg2cxHRFliYD8dgXM8880x55pln9FjblR6UnR7mXOc+JEACJEACJEACJJBpBCgk&#10;Z9qIsj8kQAIkQAIkUMQI2AKX36JfRiiF6AqhCj8vWrRIe4vH1SFgtm3bVheQM1t+xGC3aBYkQucX&#10;Ofo0depUjbaAkIw+wAmMDW5MiHDbt29XQRd9x3twxkLEhKgJ5yXeg+iLiAy4idFmuI5Lly6tcQLY&#10;Dj/88FyXNn42Ttt//vOf8vrrr+sCZHA9Qyx+9NFHdV+IwmbxPQjJZrE57Au+r732mjpHIVi7Y0Hc&#10;QrIRAAtaSEa98RZJDHLcYlzggL/22mtlxowZuQ5dOJURvZCVlaU8jOiK8uyIlFQKyfEE8qAF/Myi&#10;fxgzW0jG3Ac3M16YK+ZmDv5vR5VASIY4i5scEIbBB4tdGiHZ8DFCMm4GXXXVVepIhliPDfMOdWBh&#10;Q0SLXHHFFcoW5zTK8TuXUS/c+thwIwnb8OHD1XUPYdlLSMZNEMxfRMOYmyx2hrQdcZPfc5zHkwAJ&#10;kAAJkAAJkEAmEKCQnAmjyD6QAAmQAAmQQIYTgIiESIcPPvhAnYtwiEL4Oeqoo7TnTz31lJQtW1bd&#10;yBCA3OKhl4vTjctPJPbLM04GartNbiEZj+WXL18+12UJNyb6A5EYx+HR/8WLF6voDHH5uuuu0wgL&#10;xDFAgIPjc8CAASqs49F9CLyPPfaYNhvluvsLYRj9hKMTojwEajijkcuMMuDARf3GLYv9jTsU4wEx&#10;8r333tNMZMPdLSD7sU21MI++xnM9u9/zaq95HyIl/j9q1ChlPnfuXI1VQQ53/fr1Nd6iT58+2nc4&#10;leOJrUHzJplM3PML5WKcEBeBDfnDeN9kP8OZi7mF9xFhghsP+IIAiz7iO9zFmIPoI7b/Z++9o62q&#10;7nb/9btj/PLmTS+22Ii9V0QFATUWRMFYEUWjUVCxN4wVREVi1GgUxQZWVOydYMWKKBqwgkoQjV2j&#10;xpi8uX/87u9+vu99zp1nZq29N3AOnPLMMc7Y7LXXmmvOZ861TT7z2c/M3bvMOxzJykgeNGhQ5JcD&#10;gHHUc39F0pBJDDS+7bbbYm7OnDkz6gROUy+LGIBp7s38w7lMvAvnsqih+8stzzNw8sknx3G5+ImJ&#10;od0stMgdz+dyJAO0yfrGsXzLLbc061O9TRvrjaM/twJWwApYAStgBaxAR1bAILkjj677ZgWsgBWw&#10;AlagAykwZ86cYvz48QG7AMfAu7333jt6SDYyIFkuS0Epdb8W3FxcIDmFfQLJxFcIJAPNKUDa1Bk6&#10;bty4+Ok/zmOyYU866aT4AwwCOgGe5513XkB1NovD9UmeMqXKEUw9tGHixInFtddeG+AQQE1cBY5Q&#10;FUCycqkBkuhNOzgmzWtFI9SCu4tyqubtEDzM9dF7YCOa33fffaEx0Sn84QRHa6JC5ISvApG6Z5kG&#10;LQmR0TGd7/SBcZN7n1c+Z4M64C852ER5cJz5x2IDfyuvvHKMK684jHneiItIi1z7wHXqOOyww4qn&#10;n3662G+//SJvm0UH6gBUA+WZmyNGjIj7EhXC3CRfmQKkRoe+fftGWxRPQ1zGgAED4vmmXRTO497U&#10;wwZ+++67bxxX3jJ9W3bZZWNMtNkmnwskcw19xc2Poz4tBsmL8kn0vayAFbACVsAKWIH2poBBcnsb&#10;MbfXClgBK2AFrEAnUUAwDFiEg3HGjBkBRHk/e/bsgFByE5IRDMxTKcubLQN49dzKglatIXkZSMZl&#10;TN4zAEy5r3Ik63xgLxD37rvvDhh3+umnF6eddlo4ZZ977rlwc55//vkBgYkaQBdcs2V9UZ04Sokb&#10;uPnmmwtA9eabbx4QeplllgmwR1FG9aabbhrvGROOEYlBtEWqb5oHXAbxWxKc5mNYVXd6Hv9O50g+&#10;N/Q+BaVfffVV8cADD4Tmc+fOLVjY6NatW0BTIi5wzaYaVwHj3C3cEnNLGqtPRJYwH3jFZQ4cZc5Q&#10;AMecz4IMx7/55pt45TjuZJ4r/piDzCFe2byShQniJgDTK620UrNm8zzyXDLPiKoAHuMGXm211eJa&#10;6kYzAC4RIdTPZ0BePcOKkmAu01Y238M1TMbyGmusEQ7lddZZpylmhbYCoXkl95hCnRSibpZccsm4&#10;jxYD0IbN9sgDpz3kg7MQcMcdd5QOQUvO0ZYYY9dhBayAFbACVsAKWIG2oIBBclsYBbfBClgBK2AF&#10;rIAV+DcFFBMAwCO2gexV4CZgCLciP78HvFIARpRaebhVElc5RRclSNJmeylIZvM7CvEd9EtQE1cs&#10;5910002hyRlnnBEuTxyzQDxAMpnHQGDylgF0AMCyIgCJmxloN2HChOLKK68sgMX7779/AFJ+/k8B&#10;NuJs7dGjR7xXe4B4ZNnyOcdwJldl66ZQr6Wm/PyA5Bzi1htjxYkotoMsXgAncJZMa4Bq9+7dA5YS&#10;r6AsafqGVhTlCetereHKzl3guG0BtrziwuVzImEour8c5HLxV42HsraJ82BuoAX5xxT1CUc7juNj&#10;jz025iCbEBKtsuKKKxZdunSJ2AwiV9CEfGKczQcffHDURUxNPp+Yi8wr5jILIbSVObn11lvH3OI6&#10;YDCLLYwRCyEUsqwpPA/EYqQLGhxvBCTXmxMtNW9djxWwAlbAClgBK2AF2qMCBsntcdTcZitgBayA&#10;FbACHViB1A0KAHvllVdiMy0coNpUD/cn8BiwRclhXSOu1HoStgb4q4KItUAybl/FE3A9GbOAM2Am&#10;TlA5koHtvAfYnXjiic2iLQDKZUXtIRJA0Q2333575NuSu4yrk4gCAWegoxzJgDzGB5curukUZpY5&#10;ktMxaUlYV+YqL6u/0fPQKXcka4Fi1qxZAWfJhb733nsDcpLdi1MWJznviVRISw4zyxzJCwqXdZ1g&#10;MA5dxpKx4bnBNY5LnedDLuLll18+ACsLMbwCfAGzAstEVJBnjHsYZzCb0rHQwOZ1RMmwiEP8CoX+&#10;UgefK9qCjR3JJUYXYC7QmM9wPnMt2cXKPkbXPn36NNOL+cs9cbozJ/nDPbzCCiuEy5nCddTHdwJt&#10;p0+UYcOGxet2220X/VPRGFx66aWxACNHMpvx8T4t0jRdDKn3XeHPrYAVsAJWwApYASvQWRQwSO4s&#10;I+1+WgErYAWsgBVoIwrUc5AKSCpKAaAELOWn8zgVgUZkJAO+2BQuLXLJ1oq2yO9fDxjlsQELI2NZ&#10;XRxLQTKQjjiBKVOmxK2AlLQRGMe5OF9xxeJKZtMw3pORjCMU9zZOVIAfmbLkGwPv8g3F8j4ARQGQ&#10;uElxQrNJHxEDtGO99daL09EURymZzRSgJe+nTZvWBJc5XisjeWG0a/TaMmCs9jdah+ZRPjc0fuTq&#10;EgPCuAE+cY3jAgdeCrQrqiG/Zz4Has2vRp8VucGBomzGCGRlYYFnhOxh2nXggQdGU7baaquYT4wt&#10;n+Ma5hwWZnjPHAJAk1PMxou4ie+55564hjkFeM5zjbkXzmDuwQIH+klD7klExuqrrx6vLEwAkn/1&#10;q19Fe/JMYs0fsrfR99Zbb405KZ30yrW0idxk8rwpAtxVCxVXXXVVwUIJkBw4veOOOxbXXHNNsyGS&#10;k7xq/BqdQz7PClgBK2AFrIAVsAIdUQGD5I44qu6TFbACVsAKWIE2qEAV4FNTUwcw5wJ7cA7i/mRD&#10;M6ARDsjlllsuXLm8J1IhLbWcnQsKGMscpPMrby03bBlIBtjhvqaQD0tf5fpkw0Hyb4F/uD6Bdwcd&#10;dFC4SIkNAAYfcsgh4dRUTiz6UYDCwEK5TwHzXAMoxLmKA5W6d9hhh3DYAiABjSpANjJrKcQZCCST&#10;FZyPX60M4ly/BXXklo3Dgo5z2TziWAolVTcaA0xnzpwZzlniG9jwDUA6ZMiQqApXblWd6ZynTuAp&#10;9ykD12kdOSAlH5gFBhzqjB1uYCC33MCMH7nBQGJcupS111477kX7uB8xFJyvecF8YFECgAxMxhHM&#10;XAT4ApmZmyweUJgb1EEWM5/zXAKZBYPVdmAvMSnA67XWWivmbu/evePjHNrrPRvz8fyzeR/uakC1&#10;FlPQLIXkyqdmU758zFL9iMJgngPKWYTZaKONmuIwdJ432yt7qnzMClgBK2AFrIAVsAL/rYBBsmeC&#10;FbACVsAKWAEr0OoKCJZxI8VQ6Ka5i1iwDlgF9MEpi/sTKEo2KyB5zJgxzdrckiByQcSod/9aTmnu&#10;h/Ny8uTJ4TLGVYmLWA5SIgkAf2yyB7DDSQnsGzhwYLHZZpvFxnj8qbApIbnJQEacnADl3XbbLT7m&#10;OABREPGRRx6Je7LhGHCU+AI2VSMXmQ370qKMZO5JASQD9xgjgWTamYP33EFapm+VA3hBxmJhrsnH&#10;scoRjLb8AeCJEaFwLmAVJy064L7N9RMATYGw3LspSM6BcZU+wOMvvviiuOyyyyKiAbDPggKwmE0A&#10;eWaYJwLHaXsaAe6cg/udOUncBCCWuYOrlwKcZn7Vm/8LMyZAbfoExKavmk88I4rpAG5rDHhtyeiU&#10;hWm7r7UCVsAKWAErYAWsQEdTwCC5o42o+2MFrIAVsAJWoA0qUAYTU5DFv+XGFFgDcrKhGc5EfmIP&#10;pNt9990DjhHnUAbFcvfoogJK9UCa+l8WuUE/AMn0FahLnjEO0n79+kUXydzlOiAe8FJQcc899wyA&#10;iys7dWaTk0z0B9D5tttuC3DPeRScywA4HKjo/cILL8QmbDhZ2diMDFoc0MQfHHPMMU0Sq/2ASkU3&#10;1APJ8+NQTvWpBQLr6biwU78eSFb9xKwA8xkTIi0Yl7lz58YiB0CXvnft2rVZc+R01RxI9ZEjOc9T&#10;VgXpQgTHtAkgmy0yd3Ah84wwtrh9cf0CknFIb7vtttEePqNUAeQq7XADs0kd8wlwDkgmboIikJxe&#10;29LPHC5k+ktcB05iCnowh4H13E95yG1lQWJh56GvtwJWwApYAStgBaxAW1XAILmtjozbZQWsgBWw&#10;AlagAyhQFgsh2KPPcocykA5wBLwC0vFvXIk9e/YsJkyYEPEW/ExeQInXPBKgauO3hZE0heFVwE/1&#10;5+Avh2s5RMdlTCYyUJBs4rSob4BA6tljjz0iSgHQTDavIgnUPsDb559/HpvCDR06NKAbEQW1CtED&#10;AML9998/rgFGEnmQa5yCZAA/Y6OM5HowXffnvDyHVvrk41bmzOWeHAe2t1Spans+jinIZlyIBgHc&#10;4wI/+uijI6930KBBMSYXX3xxs+blfdQGfmV9qAKi0o3YF8b5hBNOKB588MGmTGLyqwHHa665ZrHP&#10;PvtE1ekCDe+rnrt07nJ/ruOPxQ02u/zwww+LUaNGxTy54YYb4nSytHEkqy+LAvTnY5D2SbDe+cYt&#10;9WS4HitgBayAFbACVsAKNFfAINkzwgpYAStgBayAFWg1BRYEJOM6BCZfcsklxUUXXRRto54ePXrE&#10;xlhAoqWXXjqOV0VGtCZITuFmlftyfkEym5XhLgUos1laWgTaFUfBBmH8pJ+NBrURH+cIsBEDQATA&#10;Bx98UJx66qmhERvCUeRkVbsFAYm0YBM1IDWboHEvjuVOckCdsnZnzZoVQJgMa7Jm05K6bcsgep5D&#10;WwWSqTOPgeCeHGNBoaXKgoJkMnznzJkTIPn4448PAN+nT5+Yo7jCKYKajYLkMve++qnxI8cahy7u&#10;daI0cOfyxzgwL3CW77LLLqFTel89S7xWgWz9IkAgmfiMu+++OzLLidDA/Xv99ddHk3r16mWQ3FKT&#10;0PVYAStgBayAFbACVqAdKGCQ3A4GyU20AlbAClgBK9CRFMh/Wi/QBVzkM4AqoOzee+8NgLX66qsX&#10;W265Zfxc/9hjjw0pcsemwKTgmEByLdfnwmo6Pw5l3assOoFjAn44r9k4LS0CpsBBYCEglWuAx/Qv&#10;h/W8T/XgfIE/8m55r8322IiNDdDYQG/VVVcNOKv7qV696l5sMkeRO3bDDTcMCM11aXsYA9rBMcHU&#10;vP9VG5ulrlNp0dKRCWXjXy8aoWxhhHqA6qNHj44cYTbfQws24qOgcVmOcL4hXdrPqk33WCDgusMO&#10;Oyxc5riEWXghAxt3MAsLLLhURaikfc5/GaBr0jHiGPEnp5xySvSJmBVAMos8lHyONHLfhX3ufL0V&#10;sAJWwApYAStgBazA4lPAIHnxae87WwErYAWsgBXolAoYJP9fl20eBWCQ/N+PhEHy/2j23aBnxiC5&#10;U35lutNWwApYAStgBayAFWgzChgkt5mhcEOsgBWwAlbACnQ8BeR6FBzkNc9Ezl2qbKQ3ceLE2NyL&#10;P9yWxD3ghFQ2shybuUu1NV2raVxG7hjVyJU5jvksd0iXtTN3d+ZZtnIi425Nr0+d0dyrzBVa5QTO&#10;Hds4hHMXscZODuTcsdxIZEPzK7hyAAAgAElEQVSZuzmd7fPrBKY+XZPPpwV5iqqiLdJxTZ3jOo5W&#10;6IIr+I033og4EWUk4xqmED+BY1vjIue9oiMaaa/at9NOO4UL+a233opoCzKt2dSve/fuBfnIuofc&#10;4LzP84Jz934+dzWHyNhmQ0ViUYYPHx5uZyI89Hn6TKdRJunnjfSt6hz1uey5437pHMi/D+rNp4Vp&#10;l6+1AlbAClgBK2AFrEBnVsAguTOPvvtuBayAFbACVqCVFTBI/l+hcFsDyVXRH20VJOfQsj2CZMHO&#10;hQHJ5GOTp52DZOIsyEeeH5Bcb0HHILmVvxxdvRWwAlbAClgBK2AF2qECBsntcNDcZCtgBayAFbAC&#10;7VGB3PUpyCyoCbj6xz/+UZx55pmRjUy2LPnIW221VTF06NCAZLm7UjrkDsQ8PoPzWsOtXJYR28i9&#10;8g3NUlCqPlW5ltNMaeoBUKZQMM1IVl1VuqX6qa7c0ZxrmWYmp/OwSov0nNxJqnan16b3k2M6Bcfq&#10;f5UrfEGejar5U+UwTzWSI5yN8IC8Rx55ZLhllSU9adKk2Ljw5z//efHtb387msf1tRzu+X0feuih&#10;uO7AAw+MTe94Lr73ve8VJ554YuSHszkidafu9Hwc5SiX5mk+tcaF6+kHfw888EBx4YUXxjOJC3qN&#10;NdZo6lNLuMDrjVM6D+o9u/kcrXd+vXv7cytgBayAFbACVsAKWIFyBQySPTOsgBWwAlbACliBRaJA&#10;FUgW0HrnnXeKv//978XZZ58dIHndddct1ltvvaJ3797FkCFDmgBcWWM7C0hO+w4YpN9AvSqQLM0V&#10;R1E10GVgW+dWjVvVhnC1AGAKwak/B8mpg53P2wNITjX9+OOPi6OPPjrG5bbbbouPHnvsseKnP/1p&#10;bGZIPEseBcL7Ki117j333BN18RwAktngkE0S2QSPhRbNAYHksniTMpDM+YpK0bX/83/+z4I/Ng0k&#10;UgaoTIwGIPnxxx+PdixKkNwIFDZIXiRf4b6JFbACVsAKWAErYAUKg2RPAitgBayAFbACVmCRKFCV&#10;WyoIdNlll0XOLLCKbNaBAwcW++yzT7HCCisEOKuViaq4AABXI+BpYTtcD1zlQDTNkOXaFPRV5cuq&#10;DoH2FPjl7c/rqPpcx2s5bTmHewMeUxd4la55XbrHV199Vfz1r38tXnjhhWLMmDHFf/zHfxTLL798&#10;vG6zzTZx2vbbbx+vZAgDU8vcz7Qlha2tNb65m7eWhum5ajfH/vWvfxWvvvpqwFcAL+Wggw4Kx/Ax&#10;xxwTczktZf1N4ynIXqYQaUF5+eWXA/KOGjWqWHPNNSPOYrnllmtWp9zFOpg/d/lcST/nM56/J598&#10;MvKQJ0+eXKyyyirxHC6xxBLF4MGDSx+dFI5zQhnIbolnLh+jlnSlL2z7fL0VsAJWwApYAStgBTqD&#10;AgbJnWGU3UcrYAWsgBWwAm1AgXobYJ1xxhnFn/70p2LmzJnFvHnzwn15yCGHhJuTWAAgUvpzfAEr&#10;XlO3ZWuBxlTCRkGyzhPwSrOJ67lQpRdQkvKtb30rAF0VuOWcWp+Vtb9KK3TmvrRRbub5Bcmff/55&#10;gUOXWIYTTjghYCpQklcWCSh777139OnHP/7xv7ly+Zx2lMV3tNZ0luZ5X/P3WtQQ4NZ7rgf+ol2X&#10;Ll2imX379g14jruX/pcVjVs6X6gLDSm48/kMxz7Hx40bF4srgHmcyWUucEFX9akq3iRfhLnzzjsL&#10;HNDkME+dOrXYYIMNipNOOinuQ1/Seaa+5C7rfBPHlhivdCFJizGLwhndEm13HVbAClgBK2AFrIAV&#10;6CgKGCR3lJF0P6yAFbACVsAKtGEFUgiUxxngsAR2HXroocWzzz4b8JDzAckcA8J997vfbQJYOcTl&#10;gyrwVwbYFkamKlBb1qb8PrQxBZVpmwGPZNEC4HDnch5uXgqxAtQPlAWYcx6vX3zxRdO/ec95ukaQ&#10;WjARdzAFyJn2If23IHUKMxkr4hhoDxCT8oMf/CBeAYxpZIb6w1iR18tnjN1TTz1VjB49OvrGZ9S5&#10;4oorRh0rrbRSvOJQ5j4bb7xxAEvcrwBniqCh2pc7lBdmPPNrtVCRg9B83GqBW8aS8dhjjz2ieoAs&#10;76+88spwEbMwor6lmqfzgfv913/9V/Hwww9HHYMGDYpXgDILCueee26x9tprRz28r3omas3L3JlM&#10;pjNtxY38zDPPRN2MBeNMFjP3+dnPfhbtKHMgp1q2xGKO5m7qbq5awKm3sNOSc8R1WQErYAWsgBWw&#10;AlagMytgkNyZR999twJWwApYASuwiBQoA8mCc//85z8DVALLgFlLLrlkwNSDDz44NtkrKwJ++iyH&#10;0ykkS0HkwnS3FpRuFGRVgWgiEb788svIqwU0ogebD1IEf998882ITgAKA98/+OCDuIZ/Ay8By1yT&#10;xkAIxrEJHIV8XTl8ea/P8yxi9KQt/LGpG3p/9tlnUcdSSy0Vr3369AlgLK31+qMf/SiuYYO5pZde&#10;unjuueeKiy66qJmjPB+3/fbbL8Z8p512KpZZZpkAzdRT5gSmLRxvDTdq7nhXO1MneSOQlHrISqZc&#10;d911AfxvvPHGYp111om+AeMFSHNgynuuB9xzLWXYsGGhHxEXAN4RI0bEhntpHWpr1XzX3EsXCtLn&#10;4dprr42FnBdffDF+GYB7ulu3bgGSuX9aUoc9x/M5sDDP2YJoXq9vLdEe12EFrIAVsAJWwApYASvw&#10;v/933//+H17/y0JYAStgBayAFbACVqC1FcghqkDy7NmzA5AC3oCOgCtiAXB0DhgwYL6bJedvDtQa&#10;AYDze7MqgKw4CsAtUJCIAoAvEBinKVAW8Mu/gYza0AxAB5yl3q+//jqagzYUzqcu3vMK5AWm8m/+&#10;qB8ojwsYGJ0WAVIgZBqPUQYxdUzAGWcx/1Z75A7nlbpwQQtk0x/uj3sVhzHnALynT5/eBK3TdmlM&#10;5LRdeeWVA5Qy/sRdsMEbQBNnrAB2Sy0MpO3IxzGHrfUWEfK5hV4TJ06MWxx22GEx7scdd1xAZOIh&#10;6GcK7/Nng/fMGWUS33///VHXb3/72wD0AHcgPSUdz1zbsgWcadOmxXiSXc18QVvGGPczGeWMIXOs&#10;e/fu8fyhe48ePeo+Gi39fFX9X5T0PqluZee3dJvqiuATrIAVsAJWwApYASvQwRUwSO7gA+zuWQEr&#10;YAWsgBVoqwoIJE+ZMiXcl8pI3m677Yr11luv4BXXaxnwq5cvrGxdQGtrbshVBZKBwxRcxADeOXPm&#10;RPQEUBWoSITA3Llzw20MMBQI5hrpUm/cgJJARbUBsAzAxdmryAiBRmAhZdVVVw34rHsIGuf3IooB&#10;oKjCeXovODdr1qyIbPjzn/8cQPKdd96Jvqnkjtta/ckdrmRiA5J32GGHYsstt4xN6tZaa62oojXg&#10;YA5y5ydzO7+WNnKMBRJKr169YuGAuQzgP+qoo4pNNtmkJkimjx9++GFspkch1oTy6KOPRrwEoB1Q&#10;n8dT5PrQDvVFMSRXX311zDdeWZwgZxl4z0Z+77//fmjNBn7AauA384XFgbTUyzuvN3fn5/NagLhM&#10;e+nfWnNlftruc62AFbACVsAKWAEr0NEUMEjuaCPq/lgBK2AFrIAVaCcKCAJNmDAhXK1jx44tgJPE&#10;HPTs2TPycrt27VqzN2VZrakjeUE2/Spzh6oRKbjDtQkIBhQDCoFrin+gH9QDDATkcTx1JAOVlYkM&#10;qONPm+npHtocjYgHCjBYUI9XQCuO39Q9yzVljmSgI4XYkNyRXCYwfZGrWp/rvdoH3FSf+YwxBCjT&#10;L7SRG5a4DZzmKdTM9czbACCnzcBj4DfvAaj0l1f6Lz0AnxSc3BTOSRcPqmBjes/8nByU1qpDDmnV&#10;JziPG52y6667BrAF1tLuUaNGBRzXuOt86YqWRJYQR8JzQEEDClEXOISZE8wXSu5I1nu1WeOg9pB3&#10;zJxkTFJHMnOSOYr7eLPNNosYDrKr0w0X1cdFCZK5Z5Uj3CC57On1MStgBayAFbACVsAKtJ4CBsmt&#10;p61rtgJWwApYAStgBRpQYOTIkQFcH3zwweK9994rTj/99GKXXXYJYKjNvfJq8izbdJM0wbVaACr/&#10;LK0/BbMcz/NxBf6AfbhwiXyYMWNGgFdeKXfddVfAL1y8OQQD9BFLANQlDxj3MJCRY3yGc5RXgdHV&#10;VlstYB4RD8BDAHLuEG1A5kV2yieffBJQGViJJo8//ngxfPjw0BFwmZbciSzwL811rqAr8wHQiTbS&#10;A9hJwe2LbpyTbgKYgtoqN3M92NxIHWprPjePPPLIcGpPnjw5dLnhhhuK/v37x1iqnen9ceezEIGO&#10;uIIpOINp+6mnnhrjX2/zP+pLs6QZB8AxZdtttw1gjKbpoguwmjn561//uth3331jzumcql8AqM+t&#10;4RJfZBPWN7ICVsAKWAErYAWsgBVoWAGD5Ial8olWwApYAStgBazA/CpQ5SSkHv3k/ogjjgiA/Mor&#10;r4Rzk43EdttttwBm/JWVFKTxeT0QqHMUt5Bek9ef1sX5gD3AG45NQCguZIAgcJB2c4yYCtrEuRQi&#10;LVKnqhykAFBcw7zHUcsrDlPAsDaXE7wTZFx22WUD+AGdOYbjNgWl8zsmLX1+rj26SDN0I47hlFNO&#10;idsKSMptrVcgutzWnKNoEtzNwHhBaTbxI4pBmxJyzYYbbhh18xmFyA/0wcUMrF1iiSXiM46l4LYq&#10;azfVpyxWQZ/nsRJyAgskq2/nnHNO6HH99deHy5iNB4G5jHs+v6kD5zB5xcwxbdg3ZsyYmAMAXvpS&#10;9lzlbU2fETQEYFOI1gAs59EjRMmsueaaEcFB+/hcGxoaJLf0U+P6rIAVsAJWwApYASvQPhUwSG6f&#10;4+ZWWwErYAWsgBVoFwqkeb85jALMAr/4mT/gFfAHUOWn/3vuuWdD/ROMFrTTRcA86uae/NEOjsll&#10;WQYLy2IyOA9IjPuYzFscyK+++mrBhmW0HzCoQtu32mqreLv55psHiMMlC4wjExdoCDAlw7jW/fVZ&#10;I3C8IZFa+aTcsa3bEW8BZMeJe8wxxwTUletaGsh1vfPOOwcgRyNgL9cytu+++27k9rLAgNa8Mlf4&#10;DNBK0dhrLrBBH2NBPAMQeeuttw5ACrj/wQ9+0LTpX7qoUKV57vzlvTYhZC4pNoK69D7PJAak0x80&#10;IBv70EMPjexj5gjxEbqWNlAf8wzwDvx95JFHomnMO84DPgvulg1r7pzmvaIydt9997hEm+0JeEuH&#10;888/v+AcNGJ80na18hRy9VbAClgBK2AFrIAVsALtRAGD5HYyUG6mFbACVsAKWIH2qEAO4tI+4LwE&#10;dOGEfPvttyMHFoD1m9/8Jn76L7BWyzlaFWmRw00BwNRlSf0cBwhTiBKg6H64YakfmIkLGZhHBMe8&#10;efMC9ik+ALAHBAWUbrrpplEHmwVSDy5jACNZvwA6YDnnpqXRnNe2Cparxhg3MgB16tSpxQUXXNDk&#10;EkYXaaCc3969e0dcBRoBkrkW7dGbcSE+BHDMODAewFE2KaRwLoVzKMpOBihTX7du3Qo270N7uZSJ&#10;EgFAC2gLRucalznf5TTPQbLmTe5Ipv+0EYDMvNl///1jfrCAos30uJbr0ItYi2HDhjX1nz4988wz&#10;MZ8A7cy3WnNG7eN8QD4bPaLN4YcfHvrg/Nfc5b0WeEaPHh2RMtIp/azZhPUbK2AFrIAVsAJWwApY&#10;gU6rgEFypx16d9wKWAErYAWswKJVIN+gCzgGPPvVr34VcJaIC4Arrl5eU3elXMW4PQFkebSDXKCK&#10;hajqmeoUJMP1OX369LjXhRdeGJcRHcA9yJQlpoE/zlPB5UrcBKAS8Aa4lANZ8QoCk3kGcC0XrOqv&#10;ypuVy7peHxftqDZ+txRe5g7yqvGjz/wpI1l3A8yy2R+fvf7663H4xRdfjIWBe+65J4AzDmbGTZqT&#10;RQ1QXnnllcMhjruXcaNu4CklB7R6r3mTb96o4+lclWNY1zJ/aNcOO+wQGdq9evWKeI5BgwYV22+/&#10;fZOrGbc1ixWA3gMPPDDadOmll0a7Bg4cGK96hvRaNRfUHtzbQ4YMCfCOPmkf0yxnNCKHmUgLsqfR&#10;yMUKWAErYAWsgBWwAlbACuQKGCR7TlgBK2AFrIAVsAKLRIEcJD/55JMBAtncC5BMHiw/9e/Zs2dE&#10;EZSBZMGvBQXJAEsgJG2RY1YA8oorrggdcMsC1l5++eVwcuLq5DqgHSARkMyGbgC3HXfcMVytXbt2&#10;jc/ktM2zZfPIgVTwPNu2o4Pk3BWOFlWQXFnJeSQJYBSnMp8DSymMF+M6adKkyCQGJDN2nMvx5ZZb&#10;LhYAyFBef/31I3YEoAzUZkwpmlc4lnMnvKJSlIWsMdT4cQ/1LR1ToDbv+/XrV8ycObPYeOONI+8a&#10;Z3Lfvn2b5jkOa/pCdMrQoUOjfVdeeWXcZtddd23aGI/3mk85SFbUBvMVRz1Ofzb74z36UOQCV1+J&#10;AUFfHNO4pIHtXbp0WSTfCb6JFbACVsAKWAErYAWsQPtSwCC5fY2XW2sFrIAVsAJWoF0pkENSGi9A&#10;d+211wbkGzlyZEQY/OEPf4hc2xVWWCEgWgoPq37KLzidf55vJCbRANbPPvts8Ze//KW4+eabAyYT&#10;N0DJQTeRCLiNt9hii2gT0Ru8KqIiHYj82vy9zm0kniKPU6gCy4t7IqQAlbbIratYEY4pZqFWrq/O&#10;S+dGWe5y6g5Oz831kX5shAhMfeyxxyIugnxiwCpgl1gVFaAxG/bRRkAqhRgIACtjnbZdESl65bN0&#10;UYM2yl0tN7quHz58ePHnP/+5YAGFtpFJzH34HJj90ksvFddcc00A8DvvvDMWKzhG4Xmg5E7u/PkC&#10;oONsBliPHTs2+qpYjP/8z/+MOvbaa6+45y9/+cvoH1CdCJaqrOt0fKRZW52Ti/uZ8P2tgBWwAlbA&#10;ClgBK9DRFTBI7ugj7P5ZAStgBayAFViMChgk/49m6hskl0/GXBeDZIPkxfi15VtbAStgBayAFbAC&#10;VsAKVChgkOypYQWsgBWwAlbACrSaAilIzl2MbKrH5mI33HBDbKQ2bty4yI8luxYncFpyIK2IC9Up&#10;1yduTD4bP358ZOdSL/EUOJ7ZpE0FUIlzFDcpP+WnnlNPPTU+xoHMz/9pA5/rHjhM5TJVvIHiDHQ8&#10;F1Lt1HG5dtP+5H2rqqvVBqmVKs7jPOTWRTs5a6uykdPsYZrHNbkuuSM6dz0LRqdOZv6Na5d58f77&#10;7xcPPfRQ8eWXXxZ33HFHuKfJM04LGca4dYmWIDeYeAyyi8uyrtO5xb/z9s6dOzeiNo499tji0Ucf&#10;jRzknXbaKSJSiHTBhUzcBfMONzwu5KuvvjqqzTfyy7OacVuTr/zII48UEyZMiGxongUiO2g7ruvj&#10;jz8+6uL5SvVU3XotW/xR3+xEbqWHxdVaAStgBayAFbACVqCdKGCQ3E4Gys20AlbAClgBK9AeFagF&#10;kk888cQAyTfeeGOAPeAv+chLL710/OQ+LfMDkoGTADiyZgWSgYaA5BQAAhoBxQBCjo8YMSJuSRsU&#10;awDwTN2yeW6uQXL1rJwfkFwW2aDrBVLnFyTn91dLBZKJN5k8eXIA14kTJ8Y482+KADcb5AGS99hj&#10;jwC+gGQA74KAZOYfgPeoo44K4Es2OBnbRKasu+66AbP322+/uF/37t3jPldddVUzgbUwkYNkspUB&#10;1Q8//HBx/fXXx3NFrMWSSy5Z7LnnnpHdPWzYsKgLuJzPY2nMq0Fye/ymdZutgBWwAlbAClgBK7Bo&#10;FDBIXjQ6+y5WwApYAStgBTq9Anl8Qf/+/cOhCWAjKxn4C8TVBmI5LCuDXAJit912W8AzNswjYxaI&#10;xnuAoDZy4/5stEYOM0AQwMa95DD98Y9/HGMERJZrtgy4pdAtH9TcKV0LONabEHn+c+qGrnftovg8&#10;j5/Q+7TP+cZ0alfufhX0TR3byleucn/n80na585k5gBtk6Nc92LOffPNN/EZr1w/bdq0aOLdd98d&#10;+dlkFPMZ+cLAbpy9zI/VV1+9WGuttWJTyG233bbJwV5Ld+rj3meccUbx9NNPN4Hp1VZbLUAyLuXT&#10;Tz896vzd735XfPvb3y622mqrqDKHu8xt2o2bnza+8cYbxZw5cwISM7epc5dddok6WCih78zzdO7m&#10;YF7PSeq8rzeP8nbZsVxPMX9uBayAFbACVsAKWIH2rYBBcvseP7feClgBK2AFrEC7USAHf3369InN&#10;0D7//PMAvgLJ6XlVLtQcWBGLgdvzvPPOi430VAQ3taEZrlLgXJcuXYrBgwcHYMMBmsK6dKO8+QXJ&#10;+UZrCxNT0dZBcu6OrQLJqbZVoDGvq8zNnLu/5wckUz9zQKBacFp1cJxznnrqqZgLuHoBvziWibtg&#10;XDkXMIuLHfDLBn1sVAewJQpFoLbqgdR4nnXWWbEBHpvp4ToG+q633nrF448/Xpx55plR9+WXXx51&#10;brTRRs3mpupmrtPeMWPGxOaRxLgAkpnfG2ywQdRxwAEHRB3ch6K5WLURJPXxmXRq5IvFILkRlXyO&#10;FbACVsAKWAErYAU6jgIGyR1nLN0TK2AFrIAVsALtSgF+vg9IVhk7dmz8pF+lLEYCgIYbc9asWQH3&#10;AH6U5557LlzNQGQA4MYbbxxZsLg7V1hhhQK3MW7N733vexGdARAUYAMMUvLM3bI84zIAmV6bD0DZ&#10;pnH1smirPm9rbs8y+JuOXRpNkQP1HGbqPdfX62f+eZqBnI5F7m5O685dznqPk52Cq5024ZZnPr32&#10;2msRe0FciiIqmIvf//73Yz4xvzbZZJOYX4BlCu73vD+0lQxj6ps+fXoxe/bsiHHheuoDWgOViXmh&#10;/dSf9mnevHkx71k4ee+99wIeE98C0F5jjTUCSnft2jWiLJjf9EvzW2NQBX9rxdBUfbEYJLerr1w3&#10;1gpYAStgBayAFbACC62AQfJCS+gKrIAVsAJWwApYgQVRAPAGSFaUxKWXXtoMJKd1AqwAl5zP3/PP&#10;Px/geOTIkXEajky5ToFn22yzTVOMBYANqLzssstGPAEQOYVzObjNHcm585X39dyxarucrKkTNo97&#10;yOuvB1IXROvWuKYqr1f3KtNJn+UxFClI5hzFY1TlHKf90bXSLa27lqNc7aOuqtgQNuKjPhYqPv74&#10;43AsM9c++OCDWLTgOhy8ZBFvueWWAYQPP/zwaD+LGOpL2l5iM8g0vvfee8OZjGuYZ0CLHEDha6+9&#10;ttm1miNEWAC2hw8fHhAa+Mxz0K9fv2LrrbeOyA1Acpk+VTB/YeJXDJJb48lynVbAClgBK2AFrIAV&#10;aLsKGCS33bFxy6yAFbACVsAKdDgFAE84iindunWL/FngLjALlyUZyRSBY0AsAA/whkuUn/8DzgB5&#10;nPPhhx/G+fycn3qAcLgx+Yn/D3/4w3Ah4/gk45Z8W+6TZuiWuTBzOEb9VUBSA5RGJHAsB6M6L60n&#10;B8pVTtt8ErQV0Jw7gdWuMkd13ubckVxL80YctOkY5WBe86mRhylvO3ON+piD5Hl/+umnkb/9ySef&#10;xDHm4SuvvBJzmmNAYWAu0LZXr15xS7LAWbwAMjNHWTAh1/jFF18MGMw9OR+YjAMZN/3tt98exzlG&#10;uf/+++P15ptvLtgsEJcx1wCNyUQmqoVX5jpxGdIjheV5dnQjELjeOQviYm5kHHyOFbACVsAKWAEr&#10;YAWsQNtUwCC5bY6LW2UFrIAVsAJWoEMqAHgCHlPkSJZTkpiK3r17N0VMAPFwX7711luxOdnbb78d&#10;P/kHQuJKBrStuuqqURd5x8C67bffPoAducdAuEZAV1VmbOp0LYO3aXSDBkt9qXLc5rC11iCXwVUB&#10;wrY0OfJs5EZAdxnspU+1jvNZ6p6tOjfXpkrHVMsy13n6eb4RHbnen332WbiTJ02aFIscvFK0sd+O&#10;O+4Y70855ZRwGwN6mZOjRo2KXGNiKd5///3oM9fILc9zcd9990VfWRShnHvuuXEeGeC4pPfYY49w&#10;2O+1116xeMK1/Kmkjm7N4xwk69xaru9GQXIjY96W5qzbYgWsgBWwAlbAClgBK7BgChgkL5huvsoK&#10;WAErYAWsgBWYDwVwFgPeAMM33XRTXHnBBReEu5gCiDruuONikzCAGNCLLFoyYYF2yqXFBQqMI64i&#10;dX2y8RnX4UQGKHOOwFk9yDW/jte02/WubcSdOx8ytslTG4H1LdHwRsHxgtwrr7vMMZ32k0gJHMrM&#10;aRY4cCmTe4wzGbjMue+88040ZfPNNw+nMm5j5iRxFsRikG389ddfxzmcz3xmDpPpPWTIkHgmuI4y&#10;ZcqUeMVtzHm/+MUvwm2/9tprR2yLolP0LKnO9H3Vc9CormXjXA80L8hY+BorYAWsgBWwAlbACliB&#10;tquAQXLbHRu3zApYAStgBaxAh1EA8EY8BW7kQYMGRb+Aw2kExHbbbReuTWIoAGgvvPBCZCFzDo7Q&#10;n/zkJ8VGG20UkRU4MoFyAwYMiLrqOUobEXJ+XbKN1Olz2ocC+dhX5T+n7us0c5gFETbKAwyTgcz1&#10;p556anRe8RiNKsFCyPLLLx+nC/7KxX/JJZcEQGbhhBgLldxVzHvakEe5NNqGqvPqRZLUW7RZ2Pv7&#10;eitgBayAFbACVsAKWIHFq4BB8uLV33e3AlbAClgBK9ChFcCxSeGVfFccycRT6FjqaFxnnXWacmSB&#10;dGTO8rfMMsuEAxmAvNZaawVoJhuWc8iTrVfySISq88siEHQt1xiS1VO6/X6usc837hMsFqhVD9Po&#10;CEFb3MgsmMyYMSMWP2655ZY4fdq0aQGT33vvvfi8VhY2n+FKJp4lLWrf0UcfHQCZSBdiL/J2aJ4K&#10;ILPYwvm8F3hmY0DlMtea12WRF2WbIpaNup+V9vssuOVWwApYAStgBayAFailgEGy54cVsAJWwApY&#10;ASvQagqwoRiFn//LiSw4p1gL3VwbiBGDgZvyZz/7WfyRm3zwwQcHOFtxxRWbtTUHf6mzFJjF58qs&#10;TR2ktTqsOlP3ZZrN2+lMpU8AACAASURBVGpiueLFroA2gtQmd2pQnpGs43LLCwBzXACWjfkoI0eO&#10;DKcyGcrEtCiGQnO1EWArCExMBm3DnY9rH1DMvVPQzb95lshl5lzczZynPHEymGkD52heqw7aKwhc&#10;1jc9EzyjFEVvSI+yviz2QXUDrIAVsAJWwApYAStgBVpMAYPkFpPSFVkBK2AFrIAVsAK5Apdffnkc&#10;YlOxc845J/6db0gnoIYTE4gFtANYbbrppsVmm20Wucl9+/YNKIabkpJnD1fl9KZgqwokV8Vi5Jvt&#10;2WXZ8ee3FjeArGlRpEWaRcznZRESmk9sike58cYbI095zJgxkY1c5iKuF6tCnAWFZwF4C1jmeWFx&#10;hbbi9KftPDtAXtqpnHCAMu/ZnI+y+uqrRxt4Tx04/amDDGfc/kBn/sr6psgPtTfPIa96Djv+zHEP&#10;rYAVsAJWwApYASvQORQwSO4c4+xeWgErYAWsgBVYLAoIgAGgBNbUkDQ2QFAubeTw4cOLM844Iw7J&#10;MQkkS92fOj/PtC1zRubRFQLDulZQTHXmIHmxCOibthsFqhYkgLx8hrP+pZdeasrzzuMy0o7q2dAc&#10;XHnlleNjIi/4TEC7S5cuxY9+9KNwOn/xxRcBrHE/M6eJ0cBhzSIORXVq3vfv3z/g8QYbbBD1kj/O&#10;Rn/f+c534i8vAsscB0BT8l8EeLGl3UxXN9QKWAErYAWsgBWwAgukgEHyAsnmi6yAFbACVsAKWIFG&#10;FOAn+BTAFoArhblVIFk/1z/ttNMKYDJFIFnQVyArjQfQeYq0SN/zb4PkRkbM50iBNB+7lipV80rH&#10;P/744wCu/fr1K2bOnNlUVQqS82gJZRwT7UJZe+214xXwy3OjRQ9cxRxjkeZvf/tbgGM25uM5AWDz&#10;99FHH8XcByxTgM0UwDEb+xF5QR1rrrlmRMkApnEpA5NxPut+1CFwrPsbJPt5sQJWwApYAStgBaxA&#10;51LAILlzjbd7awWsgBWwAlZgkSoAqKKkbsYc/uYgDojFT+yPO+64YtiwYU3X84/c8Zi7iQW2BOnk&#10;3qzVadWhunM3qK51TvIinTqL9GY5EM3zsVOHezof0hzhqpiHK664ovjHP/5RXHTRRbHhXl7Sje/0&#10;LFDvT3/602LcuHFx+s477xyvebtUV1U2MXMbsEzsxfTp0+P0qVOnRj0TJ04svvrqq3AyA5w1v9n0&#10;kk0tu3fvXuy5555Nmcxcm8fD5L8EWKSD5ptZAStgBayAFbACVsAKLHIFDJIXueS+oRWwAlbACliB&#10;zqMATkdK6oisB5JxQQKSjznmmOL4448PwKWf8hskd565syh72hIgmTnK3NZGdNq4b/z48QGSx44d&#10;GzETab63XM+6Vs8KxwHJV111Vcjwy1/+Mq5bEJDMvQHJf/rTn6Ku559/Ptp5xx13xK8EPvvsswDJ&#10;yoFebbXVwqVMRvkuu+wSz+LSSy8d9y/bhJA68+zoRTl2vpcVsAJWwApYAStgBazAolPAIHnRae07&#10;WQErYAWsgBXodAoMHjw4+vzXv/61uOuuu0r7nzo50832Bg4cWOy9997xc3sckpwnh3MOlPN82rLN&#10;0eTaTOFd2qAU0qXHq9yenW4wO0GHqxzuuRtdTmTFPgCP//73vweYBdDyOeCY8u6770bUBAskzGFt&#10;gocbGLcw52rupRITMXHWWWfFoUMPPTReFemi8/J5z/GqeZ4v4Mhd/MILL0TG8osvvljMmzcvcpxn&#10;zJgR92ITPiIvhgwZEjnKOJQpVbninWCKuItWwApYAStgBayAFejUChgkd+rhd+etgBWwAlbACrSu&#10;AgbJrauva29ZBQySDZJbdka5NitgBayAFbACVsAKdCwFDJI71ni6N1bAClgBK2AF2pQCjzzySLTn&#10;z3/+c3HIIYfEv/OcVbkxyUbGAclP6XnF4ckfLs5vfetbxVJLLVVsscUWsRHYrrvuGsc333zzmv3N&#10;3cTpBmdVzuQ2JaAbs0gUSLO1uaFc8rp5Om84hsv4nXfeKd5+++1iypQpEQ9B9jAFGI2DeZttton3&#10;e+yxRzjpmavMXTa7I2pixIgRkYG8yiqrxGZ66667bjFgwICCzfnuueeecCvfeuutUQd54dTJK3Uo&#10;SqIqu5lrytzKqZi0M80nx1XN+7lz50b/nnnmmeLmm2+OTfpwLLNxJu2jL6NHj27qq57p9NcE6Jc/&#10;54tkIH0TK2AFrIAVsAJWwApYgVZVwCC5VeV15VbAClgBK2AFOrcCTzzxRAgASD7wwAPj37VAMsAY&#10;kMwrcRj8cT4/syentXfv3gU/+Qdocbxnz541Ba4Hkrk4h4ade8Q6Z+/nFyQTAcGcnj17dsFiCSD5&#10;6aefbprfzM3+/fvH+3322SfmtBZBlFl80kknFZdffnlBJvF6661XrL/++sWgQYOKjz76qLj99ttj&#10;EUWb7Qkkn3zyyTH/WxIkM/+BwILK9A2Q/OSTTxbXXXdd5Dt/8MEHzUDyhRdeGH3LN9sTjDZI7pzP&#10;kXttBayAFbACVsAKdHwFDJI7/hi7h1bAClgBK2AFFpsCwCjKnDlzmkCyco5POOGEAMZkIAOKyUFO&#10;3Za4IPkDYr322mvFJ598Ujz11FMBvXAs87rssstG/f369Yvs2V/84hcB2pZYYomAdyrKTNbGfUCz&#10;fIM1Ae78uOrIc5kXm6i+caspkLt4tRABJGYePv7448Urr7zSlIcstzz5x2QJ80q2N2W55ZaLV7KF&#10;mTvf+c53AgB/8cUX4UqWI5m5u++++8Zc7tatW2zWB0T+29/+Vlx88cVRx5133hmgF9D8ve99rzjg&#10;gAOKFVZYoXKTO84V5M1zlXFDU3Q8n9d8zuZ73B93NP296KKLwkWNBjxnw4YNizrIbuZ9uoEgx/2s&#10;tNoUdcVWwApYAStgBayAFVisChgkL1b5fXMrYAWsgBWwAh1bgRwkA5gEks8///yAUCuuuGIAZRyZ&#10;QDcVgWQiBNgQDKckP/UH9ALaqOunP/1pnA6Io95ddtklji2zzDLFd7/73aa6tKEZ1wD/UpCsk+RM&#10;Nkju2HNyfnqnuTBp0qRw6RI58fzzz0fcAzAYqLvkkkvGwkWvXr1i/g4dOjRuobmsBQpBauY1155x&#10;xhnF+PHjI/qCzexw3ONMpnANIBeASznnnHNizrLZHfMahzKRGHIT533SZoDM9xwkA4kpWoyp0gNw&#10;TD+nT59eDB8+PJzJbMLHM3v00UfHZRznuTM4np9Z5XOtgBWwAlbAClgBK9B+FTBIbr9j55ZbAStg&#10;BayAFWjzCpCxSgHC8VN+4NWOO+4YxwSScQ4DzoByKdySMxLo9tVXXwV8wxH5r3/9q3jrrbfCcfno&#10;o49GXUBm4BlAD3AGTKZeXKKAav4Ab0A4wWeBPb2WOZINyNr8FGuRBsqxTqwE5Y9//GM4cJ999tni&#10;66+/Dmcu84/5AzhdeeWVI5KC+ca/WQgBHDN/cQpT+Dcln0MvvfRS1HfFFVcEmP71r38dDt/vf//7&#10;4WLW+TiTWUShjBkzpqldAN299967WH755Ys+ffpEO3JHsPK/0/tXzXcJWObG5hn78ssvi9dff714&#10;//33i9NOOy1OF5ym/WjCwo362yID4kqsgBWwAlbAClgBK2AF2qQCBsltcljcKCtgBayAFbACHUOB&#10;q6++Ojryl7/8pRg5cmS4GQcPHhzHBJIb/Vm8XMQAvZkzZ0YEwFVXXRV1AbQAzMpoBepxr+7du0dk&#10;BhuZbbTRRhE9oDiMKoAmF6o3C+sYc7CRXgBMGXeBW+YV8+muu+6KKArNqw033LD4+c9/XnTt2rXY&#10;bLPNwkW8xhprNLtFvU3ucOm/9957xQ033FBMnjy5OPjgg4tTTz01oi8A02UF6Ew55ZRTIjcc5z3w&#10;ltzxTTbZpBlIFkTOAXa9dlV9jjZoQSY00Rro9Oabb0Z72JCPBaCVVlopnjcXK2AFrIAVsAJWwApY&#10;gY6tgEFyxx5f984KWAErYAWswGJV4N577437A+j4OTywCQcmhQ27cHcKYHGslgNYIBmwBdwDaM2a&#10;NSvqevXVVwP28R7HJpuf8bN8ZdzimgQiA+twJOP+xK2Mi7JLly5xX5ydFJzMylLmfaPtS4VuFNqV&#10;9Tm9X1pnqk3qOG1kgKvak29GqP7m90rbmdclN682gMt1qFVXI21XmxoFpFX6qQ9kbc+dOzfiUZiX&#10;QFIyvLnuww8/jCZxDu/J7MZ9i5udfwORibLgb6mlloq5wvGycarSnDgLcodffPHF2KyPhRU20eM+&#10;in3Jr33jjTeiPWPHjg13PiCX9m+99dbRth49ehQbb7xx6byV/vWerarnTzEZAGx+YcBzdfrpp0eX&#10;R40aFRqwoSDPVT6f8rFI29DIgk06z8vmqnQvc1NX9Sd/dmq1sWx+5t8HZd8PjfSt0bnv86yAFbAC&#10;VsAKWAEr0JYUMEhuS6PhtlgBK2AFrIAV6GAKPPHEE9Ej3Iy4JwHJ+++/fxxjIzHe14OuKSwSoFGe&#10;sT4DHPMZm6EB2gDLZNEClnFD42L+5ptvAtQBlAGB2267bbyXo5OMWwqb9QFF02zbKohZNVz1+lQL&#10;itXLaK5Xd1mbqsBWGQQuA8XUmWf9phEMXMOY5C7u+QF8taY+9dDWFPCn84J/qz25fmkbOOftt98u&#10;pk2bFosNZG8zL6ZOnRrzkGMUFhfoyy9/+cuIrOjdu3dsCsm8Yf5QT+6kV3vyduSajB49Ou5HvAUL&#10;IgcddFDxm9/8pln3q3SbOHFiAOTzzjsv4DdOe1zRbL632267xRgApKVXOm5VILnefNJcBSADsNFr&#10;yy23jPbiUCbWg7xnYjny+aRr0/FRO7QZYP4sV43rgsyBqvmYtmdBQHL6fVAGz6u+pzrY17u7YwWs&#10;gBWwAlbACnRCBQySO+Ggu8tWwApYAStgBRaVAjlIBtwee+yxcfsRI0YEhMoBXNq2FHKVQSmdiwuZ&#10;AlwDeH366adNmco4KXlP/i1AGXgHYOLeQCxAHIUcZQqRARznPe3lcxzNAEUgItem8CuFdjpe5lIs&#10;6xfHyhy78zM+OSjl2ioQWXa/HIrl45H2JXdz6l4clyO5Ch7W0iSHefXaWaalXMSMNZBS482Ys8Ec&#10;m9fxx/izuKDIhhRQKvYEtzr9IRYFxy25x7jYiXGQa5hxq2p3WV9pB/cEGk+ZMiXm2U9+8pOif//+&#10;sVlkGZzOYTULJPQFZzJuasA3YJcIF6JbcCdvsMEG0WZiMtK5VQW+q54/9UGvOP5ZnOFZ22mnnZqe&#10;FeodN25cxFukc69evfo8X6Aom/vSOp2rOi+db1WLHQLc0jjVIn9WagH3svmftrdqMaNM+1oO8fl5&#10;/n2uFbACVsAKWAErYAUWpQIGyYtSbd/LClgBK2AFrEAnU4A8WAqAF0cygOvss8+OY4cffnhES1Rl&#10;EedOvxRS5ZBLABdQx2e8B9QAvQDLOKJxU7Jh2IwZMwKIke/KuXxOkUOS+AJcnT179gx3Mrm4QD82&#10;VcN1yWcpAKcONmaj5Bus5ZCqbPgbdUSmTlv6Jjim6+WiLgNrum/VvcpgcQ66cgdplctZecMpcK+n&#10;g+rKofj8wDZys6mHGAjiKtjUjkUExhrYSi4xf4KJjC3AmEWCTTfdNMZVG0ECZdPFAmUk567rWnM0&#10;bzvtYJ6Qicxmfn379i0233zzolu3bsVWW20V7apy5+Zak68MDL/llluKl19+uWmRA5c9UBqIjFs5&#10;fWZqzYGyxYx0HnGt3OA8UwMHDozq0JzxfvjhhyMrWtqWzQG1hc/SvmrMcye56mpkAUJzU5sA5s8Z&#10;ulM/n+eLQHl7cp1SB3X63VI29vl9y54Z9adqrDvZfyLcXStgBayAFbACVqCdKWCQ3M4GzM21AlbA&#10;ClgBK9CeFHj22WejuYBkIi1wcypf9bjjjmsGZAWryoBXlZsyB48CN3LHAolxcOLcxLEKWJw3b16A&#10;RSIOgEtEYVCAjGkblI+LSxU3KrEGwEfFB+iVexHRwSs5sRScqxTlLVMXkJmM5hxCV41nCog5JwfJ&#10;KeiTU7LKkVnmnE37Wg8kl8FpHLYcR1dAnc4BYqJT6rBVH3O4mrcr7yP34E8FQIyjmHH+8ssvQxOA&#10;KoVx5T1OZMAvY8wrfxynHuYD4BgnMK84jRkPnLxot/7660ddirbQfXNHa9mY1XOjAl2JpWD+s8BC&#10;HAXgetVVVy3WWWedmnrlIJlFEHQgb5msZfSnn2uvvXa4k3HO4xBm/q2++urRt+WXXz6aLUe15kot&#10;p3I+PlyDjso5f+yxx+K+Tz/9dLi3Uw3SOZku/FTN1XyxIXcNl82nfAEi75PGSQtM6WJLOraC5Byr&#10;elY0v+s579O5kY+b3nOON/Os+ubzcStgBayAFbACVqAtK2CQ3JZHx22zAlbAClgBK9DOFQByUYC2&#10;bMgFxGLTPQrRFgBYwd/8Z+fz0/UUVHGd6gJyUb+grzYO43PciXz+wQcfBDyaPHly3JLcXOAzsA5Y&#10;CZCUo1EQjOsBkABm+gBsBhQD8iiASApOZu6DW5NzgXlA5VouS8Em2kYReF4YnRrNo001zwFjDoGJ&#10;kKCtTz31VOgkWMfGbwDZFD7r2ryOMtDGdYJ1OMjJElZhQYB4B1yxOI8ZpwceeCA+liscvbkPTl/A&#10;PgsAaM8Y8UdkCe1jTqQxFdTRiHO6lmuaz9LFDOoUMLz++usDcuMmpg9kJR966KExfwC+uQNY8zht&#10;l+qSbmxYCcR9/fXXmzYMpB7mDIsZ5DofcsghcY8ddtihaU7KEZw7kdP5XfX8AeMVTwPIZgzYPFAO&#10;6Pw69SsHyDqvnua13M15FnGVSz6/lzRN4XT+HSKt88WptK70mhRGV2nn41bAClgBK2AFrIAVaO8K&#10;GCS39xF0+62AFbACVsAKtGEFiJOg8LrzzjsHuDviiCPi2FlnnRWAK92gK+1KWaxBFXTKXYTpz9Gp&#10;XzELAn0CaUAiIgc4Pn369Lg9G/QBcYF9OEiBlkBKABqOWM5N6wRc4m5N85Z5TwHmcW/gJbAQqMln&#10;+ok9r/pDG/4tV7P6pJ/AC2xxXtXP4qscv1VuzxSK5dOIutABDegvQJ16gKGUDz/8MI7LaUvbaSMu&#10;2y222CKAqkA++imTOL0PdVPkbpazGa25FnCM81aF84HLnCdn8uzZs+NjAXdAPfoA73Hm4o5Ge3Tl&#10;j8xrYkqUk821uZu4apO2sgWAHLhXwUw2yHv33XfDjYz7nQ3q2GiPBYh008l0TKqgte5x2223BcRl&#10;874//elPMT/RkrFQn/v16xf3IEaDwgaC6JPPoapniGvSdlD/0KFDo66bbropxqIKJOdwNtW6bL7l&#10;9+I9fdXzlo6LnkPOKcsmz+uf3/dlDvMy8J7Wmy+Y5M9drQWk+W2fz7cCVsAKWAErYAWswOJQwCB5&#10;cajue1oBK2AFrIAV6GQKkOPKJmAAs8GDB0fvzz///GYATe7AKidrCo6qfsK+ILLWc0QKJONcBmwC&#10;0oCqHCfWAegJIASUEq9AAUJTL59zPG8vcBPICVQGfCqKgA392MgMLeSWxfFJESDFVUtEhgBbCq+q&#10;HL8CbTnkrNV3PmNzutdeey0AJdnSXI+zlkLuNLBX8HeppZaK/px88skRY4I+gF+0wlWMbmwQlxag&#10;PQUYTD85F71wsAP4U8co/9YmcgD6jTfeOADplltuGXUQ4cA5uI3RLgejOZTlmrz/coFLrxQm5m7d&#10;KqiYQ2hpjiMYDcnZpv1HHXVUseeee0bby8aBYxp7npu0qE4+R6+rrrqquPXWWwPyS+McWmo+Ee+i&#10;f5fdO3/+9Nxp8YVx3XXXXaM5iraoBZJT3dJnWP3JgXaec572O9epCtprHPMxl9NddaZ9rZXVzvn5&#10;gkHaLj5LdVJd+XzSohnXVuU5Nxtov7ECVsAKWAErYAWsQBtTwCC5jQ2Im2MFrIAVsAJWoCMqAGgi&#10;agDX6F577RVdvPjii5sBv5YGyQJYuZ5VLsEyBzTXAkABQkBhXLCAY2X3AjuBrLhzAWDAZoqc2Hye&#10;gmT9TB8gCsxTrAEAFkAMYEQn2iJ4qMgG4hkAVABbrk+hlLQTKBOkKvvpP/3PgRpAFqCXZgrLjSzI&#10;C/Slvrvuuiv6iKtWrmPqxO1Lu4hrADSiEdCRP3RAN9zEaVFsBQBeOb/cg+Nff/1106lylAskA9KJ&#10;EaGfbJRHYZNEzsOJXObw5ZwcBudzIY+lqAWSqS+Fi6orB5Jycvfv3z82xqN9ZDSz6R4ufbUrr4/3&#10;Gvs0V5vjGldFrkycODEiPoDIgH/6oWs13swfCmPA3EuzfiW0gGj67OSwlf5oU0Kc0NyLfpVFW+ha&#10;zU9Fy6SQXHNVWmqjzHyO5jqVQWBtnJkvBKjuKpBMXTzHFMFfbZzJXEoXNDTOzGvmOGOjLPT0OaQu&#10;zSe1i3M1P7zZXrOvAr+xAlbAClgBK2AF2okCBsntZKDcTCtgBayAFbAC7VEBAa+33nqr2HvvvQPI&#10;AF0oZBIDBFOIxb8b+Sl7CobKdEk310odu2lGcpnrlLrSHNoUuuZQTPdNXZb1nNKAZjb3w8HMv3GH&#10;AqGBWPwbUD1p0qSoWoBNYCvvZw4CFZGAvmTjUgSyBKUBWrSXc9FFYAuIDQimTQBinMS4r7VpXaqL&#10;QFrqeE3bRrv40zjmn/FeYyL3NWBVESDMiQ033DDAOjCUPwA7bm36gZu7zNmaa181Xml7cpCszzRv&#10;86iC9HPO4XPdN9dF8+uJJ54IZzGRLiwwkC/MYgGOaqAyJW0H/9a4aQ7o87J20QbqR6e77767GDNm&#10;TGRW4xiXTtSz5pprxr0efPDBGHdtHJnD8jKAqzYyH3Cp46pO59dLL73UbMPAXHu91+IE852Mawpu&#10;/HROsGkfc6Bs/PI5ly/+kG9Ooa/Mcc3vssWjdFGBRQuuRXeeTQpjQ/1du3YtdXA//PDDxZQpU2KT&#10;wV69esX3GrEpZeXRRx+NZ4nIF23EWXqiD1oBK2AFrIAVsAJWoI0rYJDcxgfIzbMCVsAKWAEr0J4V&#10;MEhuPnqAWkDcX/7yl4C2gGOBZP4NANSmf4KIcpaWzQM5SPmM8+WOZJO/FLbK0SpnpEAyr4BDoC0w&#10;F7cqIBnX6YKCZLmbdf/UzZnD+759+wasAxLTjhVWWCEgIvEUwHC5lHFsc44AaHsCyY8//niAXqIs&#10;AMnHH398gOSNNtoo4jgoLQWS77vvvmLs2LExr7iXdFJmNPcCNqPjEkssEXNG4FgO9xSOp3NOrl2g&#10;K+OUFiDsOuus0+TcrQLJjCcLKYBknNMUgWT+zb0BuMwBtYu257Be985BMhtkUnCrMw+Bu1yfAujU&#10;dS19eCYFkpn/FEWlMFbUk+v00EMPFYwt9wIk02Yt4Kh9+v7jmQYkE8MikFwVpdGev+/dditgBayA&#10;FbACVqDjK2CQ3PHH2D20AlbAClgBK7DYFZgzZ07k5qaO5HvuuafJnUwDy9yhVY7RvEONnldLiLyO&#10;1P2ZA6t6zsg8IkGQTj/bT92rckZWZeu+/vrr4e6Vy1p9IA6CyAjVjaMZCMZ7oBVtBqZRP4CaIqDM&#10;q4Ahr/xEH9hJnThZeQ/wS4sgcO6WzXViM7fevXsXRCko/xnwSJyCAGQOBnN9dd8cAKaO8jy+o16d&#10;tUBpVdaujudzI4XjVXNR15555pkR03HLLbdEZMeECRMKYi4YA8UnVM3Les5oRaUItipqBKcszmc5&#10;iKmHuULRRpBklLPg0KNHj4DKKtIp/WUA7WQ+3H///TE3hgwZEqeT8cxnv/3tb4vll1++yWmejl/q&#10;/OWXCZdddlnMx2uvvba025qbOLhxbeMIlnM7vYB6Nc81FwRyBw4cGP1kM0PmnJ476aV5xAaFtIdn&#10;549//GNpe04//fTQh7gWnNg8HyyyXHHFFdEHFgRYEAE88x2ndtG2Rx55JOokzgfdiCBho0fKJpts&#10;UuvryJ9ZAStgBayAFbACVqBNKmCQ3CaHxY2yAlbAClgBK9CxFDBI/v8CMBkk/7eTtR70TUGk/g28&#10;NUj+f5p9MRgk//eCiUFyx/rvhXtjBayAFbACVsAKtF0FDJLb7ti4ZVbAClgBK2AF2r0Ccq++/fbb&#10;kZGcQsTHHnssHMlAoPTn5ik4FDxUHm2+QVXuJK3lTK5yHOt+gpty/gr6lg1C1X0W1hmdRjaorziF&#10;OZ5n1+YOZW2wViu3N3c9K4JAfZQLlVflExOTQN28UuQeZgNFzlG7VltttchZxrXJhoCprgJ9OpaP&#10;Y+7gztuVxy3kTuV0jPLxy2MWao1nOvfS86rc6XJ/o0GaZ8w9X3311aiCjelwvO63337hAB4wYEBk&#10;+KbjmTrUU7ezdMnd4Ok4lrnlcb/iQOY8nOCME+5byuDBg+M984qCkxb3+Pbbbx8xDUSI8Kdz2GRy&#10;2rRp0Yebb745rtG1PMNENayyyipNGxzKgVymJXNm+PDhEZ1CbjD94j0Fly963nHHHcWnn34a9fH5&#10;kUceWey2224xp5hbekY0J4iluPrqq6OOE088MV7XW2+9cHxfddVVEZOSF/pEjAv51SeddFL0n1xu&#10;Yjb+8Ic/xOmXX355zHvGi+PkH9OmuXPnhrbUfd111xU9e/aM7zacz3369Inng3azGd8JJ5wQdY0f&#10;Pz70xNHNc0JZddVV/61dPmAFrIAVsAJWwApYgbaugEFyWx8ht88KWAErYAWsQDtWQCBMm+3RFYEv&#10;8kXJFW1rIFmb27UVkJzDxKrpIAgskMV59aIR0rgHjUvq/AUYAs1og6IRBDHZYC0FyWw6RgQAwI28&#10;5bKcXLVnYUEyfauC9q0BkqtgdC2QPGPGjBgqAC3aAUSJfyD6A5iYAuMUJHNNuqjB+yqQXBUJwhwG&#10;JnMdzxjjNH369GgPYDQdV4AmILVfv34BXVkMYPyogyzjjz76qHjqqacCJN90001RB3Ca8txzzwVI&#10;JmNbMSq1QPLLL79cnHbaaQGSid/g2T/33HOjLuAuehL9QQSI5uZxxx0XbQbCA2vLQPLFF18cdQhK&#10;KyOZ6IkNNtjgjxX0NQAAIABJREFU3x4Z6mdTPdoAfCaChY3weAX6Ui688MKY97vvvnvoo4zuHCST&#10;jzxo0KAY2+22264ZSGbMKfSJMXjggQeaQDLw3cUKWAErYAWsgBWwAu1NAYPk9jZibq8VsAJWwApY&#10;gXakgAAZuaIHH3xwwCkBNjacA0KlQDAFY6krNYWcafdzmNiI+7Tseo7pHqnbNT2u63KQxfGqaxqB&#10;0mm9advy9pQ5T9P82VrtqJoygnVyx6ZAU5/pmPqiunBcptAQuAgYVF5v7iKu1b4yx2+uad7XXLdG&#10;9NI1VQBWn6s96flyzVfdNz0XAHnOOefEoUsuuSTAKRnJbEgHaCe/tyqzuda8r5pnuUM7naPSHbBM&#10;eeONN+LeN9xwQ+QeA4lxAP/oRz9q2pxOG9RRDwD073//e9MU4lcEuHUpQFRt8pjrk//KgPezZs0q&#10;yGZm7nBfXMPAaArzi/sBd8lQxvE7c+bM4he/+EXkELNR3U477RTnarGDa9isEoBL4ZcPFOA55wBw&#10;cRoDx3WM44wHfScXmbxnIDigOgXJwHHORRf00MLSs88+GznJt99+e3Hvvfc2bbbXpUuXWCTQvGdj&#10;y1NPPTXao832gPksuKiNTaL6H1bAClgBK2AFrIAVaCcKGCS3k4FyM62AFbACVsAKtGcFcPEdeuih&#10;AYsASBQcjoDkqtiAMmCba5CD5Kq6amlX5WytdVxRG3nWr+4jUCk4Jtd1S7ejUbhadd8cJHOeQGZV&#10;nEi9eZhu0pZHaejaqnGrdf7C9jWHrbX60ShILnMVcwyQrFgDYCYQd9KkSeGOVZxLLZ3yyJZ6875W&#10;33JXOhCXQoQDTmmAKO5c9SUF2el9mcPESwDBtYkcURNlER0p1Nc84tjs2bOLiy66KEDy008/HSAZ&#10;uJwWQC1xFWxSOHXq1GLTTTeNKBA2tMOZTBFIxllNRAWb8lHY1JCieYSDGggNJOa7Rn0E8gKTH3zw&#10;weKAAw4IGE58RQqSiawom4+A7jfffLNgs1Cux9FNG1daaaXYkC8FySNGjIj2EAHCdwFgHLc0JY97&#10;qfdc+XMrYAWsgBWwAlbACrQFBQyS28IouA1WwApYAStgBTq4AsCe0aNHx0/lyRWlAJJwCQJiyB4V&#10;wBKYwrlMrivn8LNyXIVdu3aNa1PnLO9xNwOsqBMIpToESoE2uA75aXy3bt3iZ/QPP/xwqep5VvJW&#10;W21V4DbE+YhzE1iFYxKnJjAqLYJ2ZKZSD+fQ1htvvLF47733/u1+gok///nPI0sXHQBSQCdiAChk&#10;E0sbXgF59IfzllxyyTinnpu6Corn4J2cWrQhzuC1114LFybgkzHgp//cB3iYFpydtBcteJXmtBM4&#10;Rx0AQ0oeaaF61I558+YFdOUeQD2VMlCa94lxpzz//PMBKoGkgMaVV145dCJ2gzmkuVA2+GUuaOlb&#10;5gjP66Af3Jtx7969e3y8ySabxNzDnco4y7GtMU3rreeqLp2wJQdruZrlLMdViz5AUbRjzHlljvPH&#10;eXyO0xyATLwDzwL64RKm8Blt1oJJ2re0WWoPIBmAzRjzbDMvFLmhvrPAhH5HHHFE5CgDgRk3nqmh&#10;Q4dGtdTHeSxKMc6HHXZYHN9rr73i9a677opx4HyeXWI7gNECybSXP9qjTGau0XNFHXzXcD518/3D&#10;fGQcaS/gnbxoIDzznM95RnAxp3NakBw9aTMZ0bjSNacaHU+fZwWsgBWwAlbACliBtqKAQXJbGQm3&#10;wwpYAStgBaxAB1YASDVmzJgCJ6DyTHH0ASlx8wFhlG0LgOUP0MtPwgE4wCTgIrCVIuAnAMnP9bn+&#10;1ltvjU27UpDMOQBa/nADApXeeeedpg26cngn2Ck4tu+++8bmXeQ8A4MBWGSs0pd8AzpBOtyUKUg+&#10;+eSTA8zmRRm7ZNMCzoBSuFYBaUA0CgCb/iorGT0AcDgtV1xxxSaInOqi+9QDkynM5FyAPNrMmTMn&#10;IB1gDScnEBFIxzlrrLFGs24AngGOAGUWClQnkQACtwKOVS5MjSOgDZgJ9BMk181ycJy/Z9w5RtwA&#10;dbB4AUzErQpMZBGBHFtgIHOhrMyvwz0HtvRDiwzcjzJs2LDQEOfrz372s0roz7n1Ijca/YqgXblr&#10;vkpH5jPjx5gDPIH5zHOOAXxpO/oBS/fYY49oI89rWrQhJNoy7/N5pfkLtMaRzDxhrJnHOJApubv/&#10;wAMPjOgJ7s/3BPqRl6y6eS543tH77LPPjjrOOuuseD3vvPNiPvbv3z+iRNhgEKCfuq7Rh+cYoE2f&#10;qUPHqIPnkPOvuOKKGDdgOvOGBR7m1vXXXx9xJWmpet40r9iAUSC50bH0eVbAClgBK2AFrIAVaEsK&#10;GCS3pdFwW6yAFbACVsAKdFAFgDpAYVyrQB0KYBnAyM/BgY4plOPfQCJADQALKMfmVMAkiqCq4BPA&#10;CZhFnQAm5ZniiAXOAriAVriRqeP111+PTb8AR8p/rXLtnnTSSQU/cwfsvvDCC+HYBSRpMzLao5+z&#10;A60obNhFG+g39zjqqKPiZ+2C5PQHMK4+A05/9atfBajCtQoA5b4U4FvqSOYc6gHA47YFQvOndmgK&#10;5e7a9PP8MzSTw5N+cn/eq6Ad2a706bLLLovDqoO8XPRgsSDVkrEFOAIhybcFCK677rrNrlX9gEUK&#10;MI/+kjUL9EcjaZq3Gc0B7owJhcxfxgQQzlzAOc57ACDzQJqjlTbAAyJy3hNPPNGsXelCBB/sv//+&#10;AdDRvgqG0x4A9p133hn3lUuWecwcBmgD5Mvc1U1Ct9A/0mcpj2fInx20FwAHHKMH46hFDp4d2k3f&#10;+fUARRoInOYRKWVzj2OMLY5kvgeYZ8wrnNHpfNKCEs8Dm9OxiIR+LOiw2CJIzjN8/PHHx4KOYLRy&#10;qdnAD8DMmDHv2IQPFzX3oz8qzHPgOc8pdTCfXnzxxfj4oYceinvxfcHizT777BNzedq0aTHHJk6c&#10;GM5njjGnuI8WD7ieunA7U/SLCYPkFprgrsYKWAErYAWsgBVYbAoYJC826X1jK2AFrIAVsAKdRwEA&#10;FY5cIJV+Fk9+KGCHTfiIHVABJAGmxo0bFxtu8RlwFZB5zDHHNHPnCmgRlwFQGjVqVLgpBZIBkbhi&#10;gUf8sTnY0UcfHS7Egw46KIA0IImS5+IKJv7+978P8MhP2YHhAFMcjHmhfuWf3nfffdEGoDP3oI8v&#10;vfRS02Z0/Gw+hb8AOtye1EF/AZLaQAwAnbeNe/fo0SPA3i677NK0yVe9+IUU/FGHHJq4Q4Fj/FQf&#10;pyUQGHhG24FtnKfN9Oh/qtd+++1XAMjQBCCnog3K6Cv9x2EsR3neH8Ai0I7N1Nh8DWBI/9AIyE4R&#10;nNQr48OYExtCOfLIIwMgl8FNzsWNzHzAkY5LmNxuIC/jL5e82qV5pXsBqbfddtuAheiQllRz6tIC&#10;hSJcGD/6zmIJ9VYtWLTkt0EtkCzXvABz6tLlukaiNur1oWoRQyCZ+Q1kBU7L1a926ZcAgNv7778/&#10;QC0weeDAgRFVwRgxL4kwYb5wL0XMAJApxOgAkllEYh4yvow7Cxsav7SfmudAdZ5xCgtetIUFGxzR&#10;bBLIxn049dnUjwUD2sfnLHwwxore4Xq+8/iuoRDTwz0MkltylrsuK2AFrIAVsAJWYHEoYJC8OFT3&#10;Pa2AFbACVsAKdDIFcOfxM3JAsgApPx0H8uAiJqIhBYX8G4jMz8oBq+QBA5KPPfbYUC7fQAz4CQQS&#10;SMYBCzjEIYgjFWim/FNgMg5aoCnXAJW5H+5HCi5GzsWFDPwDVq2++urhKAaEAUtx6xJ1ATDGrYnb&#10;FEC1ww47RB24GLkncJW+DxkyJEAyYJSfyeOMBkoJ4gG7+YxrgF+Atq233jrqAnjSX2A2zlpAK8AS&#10;XQCb1A2opaRwTM5NjqeuVM7JQSCbgdE/XKLoQJQHgBqQpuxhrmO8iCagqI5BgwYFIMPVDNADpjNe&#10;OE1xjTIOm222WUBvbT6Wjx86ci3RBGgMNCS6o3fv3gHqcjAJlKNdOGdxpVLYAI56GQPGBK0A84wX&#10;wBld+UP73XffPcbvmmuuiYxdFi3oG+1M9ZKeZ5xxRlxX5kimbejE3AayMx5pHXLVAyPz+IaWirIo&#10;+zqpgr259nkcQ3pdrc/Se9a6RudRF/MB2ItWQFj01AZ5yhNnfjO2wGD+zfPKs8EC1M477xzjRQwH&#10;c47FA4pc1jwjFGAvY67ni4UJMqtxxK+22moxbxRBwr95dvkOYhyZfxRtDsq8RDO+Y5gfAsm4kXlW&#10;ttlmm4DOuKapX88dIJkoDgoxPco912JT1caSZWPpY1bAClgBK2AFrIAVaCsKGCS3lZFwO6yAFbAC&#10;VsAKdAIFgEZ9+/aNnpI1CqAhmgDXaQ6jgMjEKAgkA2AEZiSVoBiuVKAwP23HkQxQxtEK0MTNSBFU&#10;SgEOEAkgRD2//vWv4zwgI9AP6EmcRp7drI26uA7XJLD68MMPD6jLa1oAZ7hkcT8Dkvm5Plmtm2++&#10;ecBntUnt07XATwAaRZvtESEBlP3tb38b+bIffPBBwDAgpwCtrpcjVYBNP+evgosTJkwopkyZEjCZ&#10;8QDkXn311dF23V9gTiBM92ITNNpDWziHCAJgLnD42muvbeojIBZgTdG4aSyAr7i3n3nmmQCFwDnA&#10;M7Enffr0+bfMXe6Dg5q2sQkgRfnDtBudcLEzJgBt8pMBe1yHK5mcWsbmkksuiTpwJuOOP+WUU5qN&#10;n1zp5EPTnjLHNxpTN/EFzD2cr0BpLXqQj0076rnF8znQUl8HZZEgtepWTIXiWtI5Jdew5pPml+6h&#10;XwKU1c85zBNiJoCzgH9AMmNCUb42+cboCHxljIkVYT7xHcHiE6B30qRJ8dmll14aumozR8aBwoIB&#10;x7kPbWRRhhiYPffcM+YTC0nAaJ5/FkBYyCFPOS3E0dBfFgIA27SHzQaffPLJcCST8f7ggw/G9wUb&#10;KbJwwfcF/VS+9IknnhhV4mgHlPMdwIIYJY3YaKmxdj1WwApYAStgBayAFWhtBQySW1th128FrIAV&#10;sAJWwAo0KQDYkWMT0AiowZkIgME5DMBVASSPHTs2fjIuR3IOktPoAYAUIBmgx0ZdwEJgIiAZIAjk&#10;wmHMT+UpHCO2QU5WgBAFEAqIIv6A+wrKCvoC2vjjp+0AV0Ayzkiu4af3FEFD4jyASnIkA4cBWjh+&#10;FdnAubRLTmiAFCAZNy4FQEsbAKTcC9cuEB6QDAQFIgOTy+IEBPryqIYcat59993h/uSPvGDcn0Aw&#10;ogCU+yroi3OTkjuSAYHcDyAPTGXTO0AycI924iwGVqdFbmeAPI51ICFwD30Awzi7gX8aL2mLPjhD&#10;uZ7xogB76SdzhMUH5g1OUwA15wHy+PvJT34SMDkFybfddlucy3yjCESqz7hZldWs9svZzVzgHkBy&#10;Xsm2Zq4B/im0P43DyF2+aX3NxFnAN/liQer0T3VU9fm8qeUu1gKANqTUe10j8F7WdM7BRcx8ZYwB&#10;s8BU5Qhrwz5+KaBN/xg3nh3mE88xc5GFDn6twOIAmvOdAWjWc8q9AcvoPHXq1Jh7XEdUC98Lu+22&#10;W4Dq2bNnh4Oc+nATs3jBNTx/FNrJ9xOZyXy34D7mmQQk42bPQTIueJ5tihYXTjjhhHgPSKZ/RFxo&#10;IUYaLuAw+zIrYAWsgBWwAlbACiwWBQySF4vsvqkVsAJWwApYgc6pALBRgA2nJu9x2C677LIBL4GH&#10;ckReeeWVcS5AENCsjOQy5ZSRLJAMAAYIAZIBgIAl/viJPFnEACMgFnAH2Ms9gYUUnIhAIVzEAEe5&#10;LHOgDACjLsAq2c3AR20kmINkfiavCA3uQZvoF4V6cVqSpwoUAzQBShVtAUzjHH5az71OP/30qAtg&#10;TsQGwIu/tH15hII0yyGm3rPR2BtvvBEOSwA544FWRHoA1NEA1yYld6MCe9GQ/qMxrmygPKCN6AiA&#10;N7COWABtiqb2AXMpxJ1wnkAk9+Df9JXxABDLdUo/cZRecMEFAalZcKAA/AC2OId1rvTlNYfntJns&#10;XEA98JL2A/oozJvUuS5Qmm4ql34O2Ecn2kN2L+1XjjaLBJwrZ3vVfGqJbwTFKuRuYurWokIOMDVv&#10;9KoNIVPtUlDcSDtTOJ3qDkgeOXJkgGQ2yOQztKYA+SnAeJ5LnnfmHM8Fz5kWAvglAFEu9AOnN98Z&#10;2iyR9xQBbp5L5hjQGPCM45xrcanTFp4jFg943olSYZ6xoENh7qIZCw/ci8UGfuXAYkgKkgHT1Esd&#10;9IU+UQ9zgftTWFCh/TiyWeBysQJWwApYAStgBaxAe1XAILm9jpzbbQWsgBWwAlagHSoAIALaUYCu&#10;gGRce7iRgY+AGME6XIcCyTj95gckA5cAg7iPAbaAPeAOcRI4WAFDQEfaA2gCGAkk0x4gNDEUANU0&#10;fgJApvcCydyDa3DvAlUpOUg+5JBDAloJlBK9QN0qwCWcl4Bk+glI1qaEgDXuyyZuAGicyYAswBRa&#10;AauIUUjhXaMgWW0FcAE+H3rooYikQBsAKE5OoivQD5hPvwTaBOuIHgDKqm84cNmYDuAGTAaEA4nZ&#10;iEw51GofrlQKG/bhSMZ1StyBco3JP2aeMB4APQr9BKKz+Rmwbvz48XGcPtBu4D/tLXP+plAzB8lo&#10;r7oUkyHoinscPfLFBByrtIFIEOaAspu5P25YCoCR+6YQWm7mdD61xOOcunLzDN48TkT3S0Gy5kM+&#10;f/J25q7ntK6qftBn4C2OekAyixYcQ2uKXMS6ngxxvhcGDBgQiyp8V6A1TvfDDjssnm/mJM838RMU&#10;nkHNEdpIzjIRFkSmML95TnhGcSnjembceJ4YZ+YY/ZbjnrmJZrSDecXCBbAZ1z655bSfXzOQoQ7s&#10;BmLLvS+QrKgU5hXP6/Tp05uiLfKFjZYYf9dhBayAFbACVsAKWIHWVsAgubUVdv1WwApYAStgBTqx&#10;AoJXAlTAHZyBFOAwURdkBgOAyEbVxmqcB+DBlUxMAYAZwAqwEShSnbzi1uXn52effXb8bF1QE0iV&#10;AkgyTgF+wEoglUAy7aQdFNoBNGRjL85JM2MFf3gVSKYfREsAInFOUtRvXL7cAxhKPirnABlx++I8&#10;lvsTeIUrl8/ZDAyQyk/tKQDSXEfuv+OOO4aTGeAs93IVnMohYr7hmqaooi0AbPSPcQCWAkOJ8QC4&#10;Kf5B1wCBAYTvvvtutBsXKVAOpy9jTd+I9Eg321M7cX0rJgS4CLwHxuE6pU5lJAPa2fxQhTFmrIGL&#10;OKgpwGr0U9+AebUALgsIbPQoRzJ1yLWr+2iDPLRQVrPmn+YyebksEhBvQt+JBEEnxbAsLmCYR1bk&#10;YL0swiL/qqoCxnIP5zm/eZ64YmC0+MLzoM32WGRIn2GeB8aMeY2OxFXwywI9y8wtAPDkyZMLfs3A&#10;Z/olgOJPcrc1TnEWMs4888yIwSD+RHnLZHbjVGZhC4d7Pq959mk3m0uywAFQ5nuBbGZyvHGe44Ln&#10;e4PoDWCzXPvoxtxkMYxC3XwPsJDC801xtEU+2/zeClgBK2AFrIAVaA8KGCS3h1FyG62AFbACVsAK&#10;tFMFykAyMIgCOAIkAxjl+AMkCxzljmRcofqpeA64cpAMPKZOXL/AHZ3PJne4g3E/cjx1JAOWKMRj&#10;AIz4yToO4EZAMtESQEcBrSqQDBTHSQkApv+KIKCd5K8CuAFkwC85knOQLEBK+4BY/NxebuqFBcnA&#10;7mnTpoVLG8clwBDQCugHbAO/APwUOUhxeOPuFUgGwJE5y9iyuSIgmb6xGKDx06ZtXMvYEHNAXjXv&#10;AclkNgOScXsCyYF4AuvcOwXJcriTd8sYaKwVIVHlBBZIZj4qp1cZ3cqUZjzQlM0cub/qVoQEAJI4&#10;DNrKJnKML6/cm3lG6YggWeOXb65XDyQD3YGqzA3c76k+AFZ0Z7yZP1tuuWXMBT0jzCXmIhnFwGg+&#10;YyGCMWOeUOSkluaAaxYo/vCHP0SsCsCXxSSczDyDuJXZuI+5w3cIRX2TK51nG9czzysLJLjhmTMa&#10;d/K8mRvMFdpNYX7w3XLzzTfHe222R8SFojwMktvpf9TcbCtgBayAFbACnVwBg+ROPgHcfStgBayA&#10;FbACi1oBwTiySnERE6WA2xBwvMUWW8RP3QG5OAH5OTkxEMAaHMmKcMjzXgF9OABxHgIZf/e734UL&#10;Fiibb5KW9hfYI1ArGMtmccBe7kVsRe7sFPySIxkwxAZrwFZiICgCkcBK7gHwAtKy2RdZwQBz4CiQ&#10;E3AFANM1XJ9utjdr1qw4T5AOUAskp484LPMiyJker4JWZY5TuZDRkyxZwB8Qb+LEiQFIH3/88aia&#10;qApg8qBBgwKkojsAnH4BBYmYQH+gHW5rAUH6C1Ck4DSmb8QCoAEucNyfQGz6DWCnvzi9ySCmDtoA&#10;tCYigfnD2FO4N1AxzSDWWJVpxNiQkQwUJP8Wdy3jQ2HO0R40oH24rsmLVgGwM664anEga3M1oDmA&#10;lHZq3mmuaoEkXZhQ+1oaNqdzIIer6kM+9jlw57yyuZ9qmvdNdcuJnOYtV9333ybw/zmQx4jk79P2&#10;ST85pfUspS7sNJ4jjQCRa53xTOcm81gRJGmfy3Sjv5qbqfY6N322q/rr41bAClgBK2AFrIAVaA8K&#10;GCS3h1FyG62AFbACVsAKdCAFUpAMqCPzFHBKjAUgGXjYUiAZyAuYrCrcHwiabra3KEEyII6/RkEy&#10;/cAd2dIgOdcHoLYwIBnoyjgS+8FfDpLJeKasu+66zUBy//79Y7xwiQKSWVQAyFaBZNqI25PCHAIk&#10;y7GdQtAU1Op4GUgG+FMEkgHVnI9TOgXJQEeB5N/85jcxhpyLS7a9g2QB/yqIjD7SszODZOmQxnew&#10;iGGQ3IH+Y+WuWAErYAWsgBWwAv+mgEGyJ4UVsAJWwApYASvQagqUwTwAHIV8UUAUbk9yR7WhGfmn&#10;OFNxKF9xxRUBTflJOS5XxVIQh0ERyOIn5EBFZSSPHDmyIMaCjeGAgmXuRmApDkZct8AgfupOwWGL&#10;IxmXMY7avOB8xcUK7Dz88MPjp+pyJHNt2i4gNf099NBDI0e3b9++0U/cjrhx+Sk84BQAhbuXdtIm&#10;7qEoBwAlhYxesopxz6IXGbwco420ocyxqbbnDu40ooF/87N+MmTZTAzHNLAajWkHfSB/GPcz7VTu&#10;K+8Bt8pIxo3LOKEBObRpkbMTndEOtzdlwoQJ0W5tdIZWcl8L0PE5MR/UC6jl3zikX3jhhWif4kTY&#10;2AxX8RFHHBGxJWXOX7WJ9gCSL7nkkiZHMtoSnZCWHKYKoJLhjEObcSAKhHnGxoDUwaaRlDw/OM2l&#10;Tp2uuU4L8zAKYgoGl9WVz4X8nFS3RjfsU990LfMk37CvKqNZ5+VQusqBnB7nWjnoyzRP5z/nzY9D&#10;Os8V1y8CVGdel9pBP+1AXphZ7GutgBWwAlbACliBtqyAQXJbHh23zQpYAStgBaxAO1fAINkgmSls&#10;kPx/N2DUxnNljt+FjbgwSP5/S78x8+zmssWCXHuD5Hb+Hx833wpYAStgBayAFWgVBQySW0VWV2oF&#10;rIAVsAJWwArksCYHMzhvFRuAs5M/NsYiC5fNs6677rrimmuuaaoGlx9OYbKIcRvj4GXzKgrn4twd&#10;NWpUZPXi9GXzK7kGcaiStduzZ8/iyCOPDGctubw4YNmQC9CEE5eyzz77xH1OOOGEcPrmG4qxKRyO&#10;2Pvvv78YPHhwRDecdtppzTbbUyYx+cvcgzxoMpJxV9MP2s4r7eNcHMo4jGkTm/6lm+3JkUwfceTS&#10;/ueffz7cr9Q3ZMiQ+EuBLf1RZms6DvkY6DNiRdjwjo3EGAf0ou/0lTxi3Nt8RlvZtIyCexnXrRzJ&#10;OMbZ5BCHsDYKTOEc/aCuTz75JJzUFG1wSB42G9XpfM7lnpdffnm4lhmPH/7wh7FRGufSD3RNHckv&#10;v/xyHMf1jTZoSnsEbBUjQjvJw84dyWjJpmwU7kdbcGbTRzK60YTN9f7617/GvKNttBlH+Prrr1+M&#10;Hj06rtGGfdI2denyeQo11d+FBci1vm1S9znn5S7jRoB2ngucuoc179QGzi2LEskdyTq/DODKPaz8&#10;YjQscwDn81l1pZt8qn1azMjbly5ypH2RTmldVeNVFQPSmuPq/8JYAStgBayAFbACVmBxKGCQvDhU&#10;9z2tgBWwAlbACnQyBdLc0HzjNyILgJdk4hItAMAFJBO3ALBLrxXk69GjR4BiNuqj5CBZ8FfxCEBk&#10;8naJiyACAYgLbARGAhQ5TyCZ9gCra4FkgDcgmUzdWiCZWAgiNwSSq4adzfdGjBgREQ/AbvJ+FW3x&#10;z3/+My67/fbbA+4CjadOndoE64466qiAy4Jg6DW/IJkIEUDym2++GXoAYLkX9wbMow9QGd2A2BTy&#10;jVOQTIYwsJU846233rqpPeozdc2dOzdAsj7ffvvtox8sGJCFLHgHSGah4fzzz4/sbMH3bbfdNuJO&#10;VFKQ/Oijj0a/yWMGyKMpoFeQDzDN52uvvXYA6RwkM59YiKAwN2gXsSP0kY0FgcqA8E8//TTae9ll&#10;l0UONDoAktn8MC0pwOa45mRbB8ll8HN+QHI+x/Nrq+JCdF2+6V/Vxn21vlPqgWQ9K+kzk0aPcDwH&#10;ybWgf1UfDZI72X/o3F0rYAWsgBWwAp1AAYPkTjDI7qIVsAJWwApYgbagQBVAAgDi8CXfeObMmbGp&#10;GQAP4EeOMND2888/b+oCzlHcpoA5gDMFKAigI7cYGC33oqAdMBAXMHWSvyy3Lp/jMAUiDR06NOra&#10;ddddw1UKbASoKoqAzwSvOB+o+OSTTwb8xVlLewCLKaSi7Zz79NNPRx9SKJbm5AIpN95444CWuKkB&#10;qRdffHHUBVSmHHPMMQEzH3nkkcgsxu2MS7hfv36hAyAUJ63amb5WuVAFuqjns88+K6ZMmRJAmX8D&#10;lQXcAatkIlMP7aAA27ke+AogZswAuLiRAa+cm7o9gb7kYqPDAQccEHVcffXVcR6b7HGt5ohg4uTJ&#10;k4snnnjrik2MAAAgAElEQVSiwG3MKwD60ksvjbFcbrnlwrXMZ5QLL7ww3uP8BlrL8a06OZ8/6gDs&#10;40THVcz433TTTdFW8rQpWuxgHtA+3Ma44MmHfvjhh4t58+bF4gdgm3xsNodkTpaVWiC1vYLGvE+l&#10;HV/Ag/OjV0u2oyXrWsCu+zIrYAWsgBWwAlbACrR5BQyS2/wQuYFWwApYAStgBTqWAjmwmT17doBT&#10;XLU4bYFyQEqALhuXAVI//PDDJhEAyUQNAPh4pRA5AHwkdgEonTuSOQdot8oqqzS5YTnGNd988028&#10;AgQpgGYAItENQOKyn+RzjE3j2KiP9uDe5RjtTosiAACtOHp5r5/pp/UCUYGYHAOS4mJmMzcKYBzN&#10;9t9//wDbuJw5Rl/ffvvtALfAUdpMe9NSFWWRjwHObBzAQOS77747ICljQd8AxMBtNpND8wEDBjS7&#10;B3EQQHXcv7ShV69eAVXpizZDo9+0+bnnngtwK2j/wAMPxDm4h7lXvtjwzDPPBHwGxOPIpp9skMe5&#10;jCXnoyvlzDPPjD5wHnOG44BlFTYP5Bo2AgSG44DH3Ux7brzxxjgtd7IC9uWYRudzzjmnuOOOO2LO&#10;sEjAHP39738fEB/Xu4sVsAJWwApYAStgBayAFejIChgkd+TRdd+sgBWwAlbACrQhBaocf4BfQCPZ&#10;t6+99lqAUhyyRCTgggWOAjMpyk4FbFKAzhQcqHxGbAIwMXXDphIAbHPgJ9fyjBkz4lSALiCaewAS&#10;1e60/cBF4KugNfVS5PzNfxYPeEyhpvoimIx7VhCaawGauF4p9IcCrAYy4+zlGK5hYCb94Y820960&#10;1HNZCnTrvI8++iigPO2lfuoEDlMv2cK0d8UVV2x2j7feeiugLTCV83FNa1xSWI5euJF5BQ5TgM4U&#10;tBb8T126xEgA7GkLc4K6Afyci0uaIl2ZN/SDKA70keZoBJjHjYxjnIgTXO+MHQsBtAetuRbYTRG8&#10;J26Dvqtv48ePL3DQ45QHlm+yySYFUSjSqZkwfmMFrIAVsAJWwApYAStgBTqYAgbJHWxA3R0rYAWs&#10;gBWwAm1VgXpQk5xjHLYPPvhgRFzgfB04cGCAS6Ad16uOPKpBfRYUVhxFCiWr7q9zBFXzDOf0vtxH&#10;dSvmQs5bPsvrqJfVmsZm5OOmuvJs1paMQwDC0g/6nGpapnVVe9TuBWlXGmVBPVoAUJ2pQ1kxGVVz&#10;QFrrc4FkQDT/BrYDotMxzOfHxx9/HJ8D1KmPjfSAyERsAKhvvfXWApc0mwXiXAeu45JWVEpbffbc&#10;LitgBayAFbACVsAKWAEr0BIKGCS3hIquwwpYAStgBayAFShVIAWpijkoA4/AP9zIOEHHjRsXebi4&#10;R/nbcsstI9NWsC6Fi7nzt6zuNItYgDSFvzm0zMFyGewti7ugnhxy5lENVdc1On3SvuQQtBY0zzcS&#10;y/ssuFrWjlptbgQe5yCee9TLbC4DyNJXn5UB/7T9uJLpN251XMc4vpUhnfdJ7xWTgYuZ+3A+97ng&#10;ggticYOIEmAzkSs4kdlcENhca0Gg0bH1eVbAClgBK2AFrIAVsAJWoK0rYJDc1kfI7bMCVsAKWAEr&#10;0I4VUOxA6tjMc3vz6Ihzzz23uO+++wLY4QzdZ599YuM54CPRDhS5Y4mESN/njtZcOu7FtY04SAGR&#10;nK9N22oNQxUwbmToyqIzuK4K0qYwPAXLuqbMTaxxyOFrClTrObYb6UvZOdI8/UzjVlVnWR91jNey&#10;8atqvzY4FOzNHeW0QWBbemiOEolBvWQ6s7EiMBqH8n777VcMGTIk5gZ5zS5WwApYAStgBayAFbAC&#10;VqAzKGCQ3BlG2X20AlbAClgBK7CYFMjjBmpBO0E8NjN7/vnn44/N2bbffvviuOOOixzd9ddfP3qS&#10;Q8MyJ7CAY+7UVZtyqCo4LRidv6+CpLWkzUGt3pe5h/N6cpCcw2rOL3MopyC5ynmb6pc7ttWO/P5V&#10;7annWE7bozHJHclVjmn1MR3zfOzz++d9S13xqf61nNK65s033wxH82mnnVZMmzYt3PHkI/fo0aPY&#10;aqutSnOpF9Oj5ttaAStgBayAFbACVsAKWIFWV8AgudUl9g2sgBWwAlbAClgBoB3uzv+fvTMBs6I4&#10;9/57fW7UuMclOhB3BTQqKuAG0QGuxA0lEL0JJoOCRo0KBgE1ajQRrwvEFRKNAQWVqDcgigYFWZKA&#10;yuYeAxjcYdzjguvnx/fVv+a8h+o61V3V5/TZZt5+nnlg5lTX8q+lT//67X8B5CGi0zxsYAufZEQj&#10;33HHHYTNzfbdd1866qijaI899qDTTjstcq4d3cwfslcygGWc968Ndb/44gt9OqKeQ6wK0Ca7fM7T&#10;9kp2eTfHRRzHQVWzLBdANoWxo5xd4BZp7AhuM3oXoN1sI4N3ztuuD343YTfq6LOw4Dqbkev4W0hk&#10;eZz2pu9zXD/aMDrO23r69Ol6s79x48bR888/T1dccQX9+Mc/1htAbrnllnqcxPl1y6wXBUQBUUAU&#10;EAVEAVFAFBAFWpsCApJbW49Ke0QBUUAUEAVEgRpUAOCOYSHbGpg2AibUbG5u1vAOkcnY3AzQbocd&#10;dtAbm5155pnaTqB9+/a6la5IZP67C5TagNUEjbCywMHA1AcIXZG/tjUC58+QNQlQJ0X2mm3l7nWB&#10;6Lg8kqJ2kZ/dFwxIXW3k8l1RzXbUtA3r4yLJ7U0JGSTH5Yc62MDdhvim1r7obnsc4UEG8v/DH/5A&#10;77zzDj3zzDP03nvv0YgRI+iEE07QFhf4MbWLezBQg9NRqiQKiAKigCggCogCooAoIAoUpYCA5KJk&#10;k5NEAVFAFBAFRAFRoFgF4qI/Gfzhc0C8xx9/nBYuXEhPPfUU3X///bTXXnvRsGHDdCToD3/4Q108&#10;A0CGvwxsXRGtJsR0Rdpye+IsLeKsJUwd4kCpDRk58pdBZEhkK+fN0c1oM9ppQmof/Hb5U7PdBLfD&#10;Fyltp4tLzxontc2ujwmHcZ4Z5czjIxTYMgRPikq2/bJZ4zlz5hAeLPz85z+nV199VcNjbKp34okn&#10;alsLPkLaWOw8kfNEAVFAFBAFRAFRQBQQBUSBWlNAQHKt9YjURxQQBUQBUUAUaOUKxMFMhqAMWZ97&#10;7jl69tlntTftlClTaKeddqJ+/frR1ltvTT/72c90FC1vdMbn2lGyJmw2AWiSLUVcpGtcXmlAshkR&#10;bUNnO3rXHgampYQZbW0CbpcOZr3tyNuQttpR1j7gbEY/2+XZbXLZeDDYRj5mRHQowDYhr5mXS0/T&#10;LxtpOWr+9ttv11Yst956q45IBkCGtUqvXr20T7fZRuQR8iCglU9raZ4oIAqIAqKAKCAKiAKiQBtQ&#10;QEByG+hkaaIoIAqIAqKAKFALCtjgNLRODz/8MF155ZX08ccfEzY/23nnnbXlBaAp/JNNUJrk+cuQ&#10;lQElRx7bANcE2iawtQGlWX87StaGr5wnR1tzNLGZJyAmzuPo6rg8+BxX9DWDVztSm207vvGNb0T0&#10;coF31tOO1o3rL9sb2e4DFwy2gbfL/9mGwGbbTHDrG1euyGT7HG4DLFVw7LPPPvTRRx/R8ccfrzd5&#10;POecc/Tf+CGH6b3tKz90nEs6UUAUEAVEAVFAFBAFRAFRoNYVEJBc6z0k9RMFRAFRQBQQBVqJAsUC&#10;t9mzZ9MNN9xAH3zwAT399NPaH/m2227TILlHjx5aHYaucSDZ/HtrBcl2tLMJW+sdJJtR13YEsG9c&#10;2SDZzMscC8j3lVde0eOpZ8+e9Mknn9BJJ51E22yzDQ0ePJg6deokILmVrEXSDFFAFBAFRAFRQBQQ&#10;BUSB4hQQkFycbnKWKCAKiAKigCggCqRQAPCOI4B5sz0Geuz5y7DX9rQFBP3iiy+0Z/KgQYN0qTgX&#10;thbwUMbR0NCgwbIJCRkwm9HCXA8z8tcGkT4wyc1GujhbA9sH2pbKhpnm5642cJvxrxmJbHoi4++I&#10;asbfWGOzrqyHWZapvcsWg9tonmtHcMfplaRP3NAxYTi3maPCbf9nl0UK64N/4yKjeXwxYIZmsK/4&#10;7LPPqLGxUVftO9/5jj7/rrvu0pYWrv6zI6ZTTAdJKgqIAqKAKCAKiAKigCggCtSlAgKS67LbpNKi&#10;gCggCogCokB9KSAgOdpfApLd41dAcn3Na6mtKCAKiAKigCggCogCokDbUkBActvqb2mtKCAKiAKi&#10;gChQUQU4ahSFmt7D5u9JFTKjXd9//31asmQJrV69mk477TTtJdy9e3d9+p///GfaYostaMMNN8zb&#10;XODvHHWK/4dG0tqRrly/pLzsNsTlEdJWTmP7LrvKQDku2w72W46LTLY9ie022lHhZtncJ3F5uNpo&#10;n8M+0JzW3HTP1+64CGhbc2iAtLYfNaKweVM9fP7666/rzRtx/ooVK3SVZs2aRZttthntuOOOekyF&#10;9Juv3hWdeFKYKCAKiAKigCggCogCooAoUAYFBCSXQVTJUhQQBUQBUUAUEAVaFMgSJMMj+amnnqI3&#10;33yTTj31VA1QDznkEF3O9OnTBSQrHdjzt15Bsm1f4ZpHWYPk1157jYYMGaLH6qpVq3SRc+bMoc03&#10;31xbpghIltVMFBAFRAFRQBQQBUQBUUAUaFFAQLKMBFFAFBAFRAFRQBSoaQXMaNavvvpKb7o3ceJE&#10;gnfymDFjdN1/9KMf0UYbbUQXX3yxjiL1bbCW1GD2N7YjmPUXp//4j5rSin167UqF+jxXuzFxPsdx&#10;OptR4XHQmfsv7nOUiTQvvvgijR8/ntauXUsLFizQntuTJk3Skhx44IF5n2netDCpTrU4Nqrdt1K+&#10;KCAKiAKigCggCogCokDrU0BAcuvrU2mRKCAKiAKigCjQ6hQwweiHH35If/rTnwhQ+bzzztNtPeaY&#10;Y3Tk6HXXXUe77rprAUhGmlC4GgeSaw0it4ZOLhdIZksLjtA2tWKQ/Mwzz9Do0aPp888/p+eff542&#10;2WQTmj9/vk7Km+3xZoSwxxCQ3BpGnLRBFBAFRAFRQBQQBUQBUaAUBQQkl6KenCsKiAKigCggCogC&#10;FVcAtg3vvPNOJCIZ1hZffvklnXHGGbTDDjvQsccemwfKXEETBAI0hvgYM4jkyF+ByeXpbtsj2dx0&#10;j7X32V6YGxiiltxXnDf+RZpFixbR1KlT6e2339aRyN/+9rfp/PPP1xHIxx9/vG6gbWfBedllmOWU&#10;RxnJVRQQBUQBUUAUEAVEAVFAFKgdBQQk105fSE1EAVFAFBAFRAFRIIUCAMrjxo3TZ1xyySX06aef&#10;0sCBA2m77bbTm/Hts88++ShkG/gBCMZZINjA0rbJSFFFSRqogNkXZhQxw1/0SShItmE/54F/8fPo&#10;o4/SjTfeSB999BGtXLlSP3C45557dP4dO3bUNY6LXk+z4WJg0yWZKCAKiAKigCggCogCooAoUDcK&#10;CEium66SiooCooAoIAqIAm1TATM6lRUA9AMUXLFihf7TqFGjNEh+//33CYD5hz/8Ie25557UrVs3&#10;DQcZIgIywqaAYaEZYeryRE6Cim2zN8rTau4HGyibpTFgRl+yb7EP+uLz9957T/sgL126VG/WiEhk&#10;bKqHyPUjjjiCttxySzruuON0nptuuqkukqG1HcXuqg/+JpHq5RkXkqsoIAqIAqKAKCAKiAKiQG0p&#10;ICC5tvpDaiMKiAKigCggCogClgJmFCgDR4bBnBTWBICF999/v4bJAIOINAVQ7tGjh44+xg8AISwM&#10;zCPE4kI6pTIKYANF9Af6CH1lA1qOJDcfCMT1H4+b119/XW/QiLHx4IMP0je+8Q29sV7nzp3poosu&#10;0r9vv/32uoEoHwePEdvSwgWMQ723K6OglCIKiAKigCggCogCooAoIAqUTwEByeXTVnIWBUQBUUAU&#10;EAVEgYwUMCOHzf9z5Ohjjz2mN9/DJnzvvvuujk5GZHLPnj01MOzUqZO2ugAItCOPOQrWjlSOi1DO&#10;qEmSjVLA9EaGICYUtqOBbX9i7nsb5MIrG3+bNWsWNTc306uvvqqjkgGT//3vf9Puu+9OBx98cD4i&#10;GflwJHKcVzPqZm/cV1NRyM1Eg9oRTS51VDURrZlE1FBqPnJ+1RVYNpao68iWaoxZSjSiS0KV1hFN&#10;O51owMRcGjUA5iwn6rVF1ZuRaQWmDVJtzE0SryaZlpxRZp8Rrd2YaLMNMspPshEFRIGaVEDW7/J0&#10;i1wDstNVQHJ2WkpOooAoIAqIAqKAKFABBUx/Y44cZZh4xx13aOuCKVOm0PLly+mAAw7Q4BCbqP3o&#10;Rz/SgJHTMoi0QbLtnVxTwLAC+layiFCteXNE09Iirp6ffPKJBtLwzX7mmWe0jQU2Z8TDBNicwM5i&#10;8ODB2uLkm9/8ZmJzbUhds37ZApIrOWzroqxUIAItWks0ti/RyPktzeszgWjmYGXzUhetDatkPUOE&#10;lbOJrhxONPRpoi7Rl2rCGi+pRAFRoG4UkPW7PF0l14DsdBWQnJ2WkpMoIAqIAqKAKCAKlFkBjhi1&#10;i2HY+8QTTxBA4p///Gd66aWXtFUBIpO/973v0ZFHHqktDPbee28dXQpLAxx2VKwNDwUkl69Tbe1R&#10;UlIkshlRzrXiPL744gv9J2ymhzFw991362hkwOINN9xQP1TAT4cOHeiwww7T1hn4Ow472tnV4riI&#10;5JqwthCQXL5BWqc5pwYRWAtXE53ejWiiGk/USLR0hoKWm9WpAI5q1yVEUIB/4tlEQxBJvbvqExUp&#10;LiC59YxJaYko4FJA1u/yjAu5BmSnq4Dk7LSUnEQBUUAUEAVEAVGgjAq4/HEBiXHYkcl/+ctf6JVX&#10;XtFAecGCBbTHHntogHzooYfSWWed5YxGtSOTy9gUyTpGARvKok8AigF9TesRnM7AmccA7Ctw/mmn&#10;nUZvvvkmvfHGG9ri5JhjjqF9992XGhsb6fDDD8/bm5hQmvueq8V5x9lncLo0kdJl7XQTJAtsKqvU&#10;rT3z5rlEA3sTzVcNHTWH6JperafFdQkRZG63ngEoLREFyqxAa16/s5BOrgFZqNiSh4Dk7LSUnEQB&#10;UUAUEAVEAVGgjAowtEMRDBVtawQufunSpdriYubMmbRkyZI8iARMhs3FFltsoT2Tkc9WW22lT7Oj&#10;Y+3IWIlMLmPn5rK2PYrxO4NkF9TFZx999JE+e86cOXpDxZtvvllvuLjtttvSRhttRN27d9cPEvbb&#10;b78Cn2xukSsi2fTItutlnmdbpZRfJUcJApuqIntrLTQfDdeHaMVMog6txN9CIEJrHbHSLlFAFGAF&#10;Wuv6nUUPyzUgCxVb8hCQnJ2WkpMoIAqIAqKAKCAKlFmBOBsBjkoFGDaB77PPPksvv/wyTZ8+ne66&#10;6y4NFgGR4Zd7+eWX08Ybb6w3XtNfipTdBQ4TTrOdAcp12SqUubmtPnu7P9GP+Bv6kcFxnAhIh/Qv&#10;vPCCTtK3b1/CRnuITkdfjR07lg488EBtZ4I+R372wwH0Nf7GDybssrh+XC/k7YtSrkqnCUiuiuxS&#10;aH0pIBChvvpLaisKiAKiQJYKyDUgOzUFJGenpeQkCogCooAoIAqIAmVWIA4kM/xl2MvAcMWKFdrm&#10;4JFHHqH7779fg0d46e6yyy50xhlnaP9ceCfj2HrrrfW/ZhkCksvboS4rC/wNsNYEttyfnB7e17Cy&#10;wL+LFi3Slbzwwgv17zvuuKP2vx41apS2M9lmm21o00031cDYhNOuCHfX5nrIG+PLBNyuTRvLq5Qn&#10;dwHJVZVfCq8PBQQi1Ec/SS1FAVFAFCiHAnINyE5VAcnZaSk5iQKigCggCogCokCFFGDgZ9sKACTi&#10;bxw5CksC/P7aa6/RqlWr6PHHH6fx48droLx27VoNGX/zm99oyHjqqafq2sdFp1aoaW26GJe1hQl3&#10;8Tn6bs2aNdrC4vPPP6dbb71Va9ajRw8Nim+88UZq166dtizBZnr2WEFa07bCFNx8IIG/x0VFow74&#10;wVjhTRur2nFlBMmuG6+1K4lmLSC6eUiLl64+GojG3ETUs7vaDEz9v9TDLHfqGqL+Kk+U+8iDRENH&#10;EmE/OByNo4jO/T5RH+XlG7cvXD6vnH/0Ae8STb+b6BzOB3UfR3RyP9UM28ZhHdEytencs4+rDc+u&#10;NVqVor35V40N/+p1qgEzlG3EDYaGaMt5J6no+i5q7BlFNS8jmnlftPymMUSDjifq1cGtdKrNmjJo&#10;Y9EaZ1B26FgLhghZ1ykuv0aiCeeqtUtZiHSwBu/Xqs87dSVaFdc4YywFtwt5BawVRfcl8s9au4DO&#10;1XPpCaLHbya6Nr8gKY/vCUTf7xE/R+ysOZ+XHiAaic0NzeneRHTTCUT7OfoqoIo6ycfKf7yT8h/H&#10;2tWg5vrya4i28Jy8Tq15R3dU6y3SJVjNlLvuoW10pstgTFTjOlSNMlm/Sq/f1bhGRcZKBmMkZIym&#10;WiuzrlPK60CaawDanqptGVwHBCSHjDhJIwqIAqKAKCAKiAI1pUBakIyN17D53uLFi+mPf/yjtkB4&#10;99136Vvf+hZdcMEFGiwOGjRIt3GzzTYrsEGoqca34sokgWT0+VdffaUfADQ3N2uAjOjyP/3pT1oR&#10;bKYHsHvVVVfRDjvsQFtuuWVZQTKgM0BzmwLJKvj78IVE/YavB7mu4XiR2qRttAK7pVjr2iD50H+u&#10;3wTOVWaDAj3TryY6yAGxI2BsKdG8HyhQND+aiwvsNC9Wke4KLk9mah0z95quI7p6mANC59LbN+nt&#10;/pbcliYFwMYPVmuRuvFcfGOy3oOnEt3Wv1DrUBCRVRuL0TirskOXxJAb7azrFJSfGrPXTScadtD6&#10;fkwDEULaldcoLUCownwJ7U+kWzmN6IwBxgMtx8n5+RSXccA8y5+q+mqCAsKDO6WpZS6tKmfi0eqB&#10;EKiwymfOcgW5PSR55USijuphEw7nXK9U3YtoLk4JGv8qnW8NjYzxCl2HqlEmy1zp9bsa1yhua1Zj&#10;JGSIhq6VWdcpKD/rOpDmGoC2h7ZN65TBdUBAcsiIkzSigCggCogCooAoUFUF4iwt4v5uV5atCAAq&#10;EbX8zDPP0JlnnqnB5PLlyzVIRkQrjjvuuEPbXAAo257LVRWhFRfOADnOfxgb6sHKAhHll156qe43&#10;wORNNtmERo5UYaXq+OUvf6mhrm1NEjcWTM9r3/hySW/bbVR1M8aAm4Jih495c6JYPc2fH5bThBUK&#10;fMREy4bkYJY7QYGXv6rnPD6gS6p+S1X0cBcrutOEnGPUiwcjLymswSgFv69R8JuPZgWLBqrowcDm&#10;UuNFRFNGu2GyeZM+dbyK5D7Kny/066yir7u2DO/Ew6V1CIjIso1pNc6ybJ8+/LnvRjvrOq1WkLOb&#10;gpye5xD56o9R0HaEikbHkQYi+NoV0SdgrUjbl8g/a+1C+nS5gqy9FGQN0TfugQsiqOeq9aD3VSEl&#10;5tIo4DN1iXpLon2Kc3JJvWDYzHIt0di+uYdeLvBc4bqnbW2WY6Ia16FqlMkaV3r9rsY1qhrrRsha&#10;meW4RRuLvQ6kuQagnJC2rf+Co95oaqe+U+EPxtst5hz3XQcEJKddESW9KCAKiAKigCggClRcAR/o&#10;80E8AckV77JUBQpITiVXYeIAOFRsCebNCedh2yrgteqIVYRKGPrqdly9XDfxiDoeN1RF6OasH1zl&#10;NirLhxkjojYXBW1oVA+MxhL9NJcPLDPWqJsqthdYt5ro9G4qejBHqFDuTQpkH2XYZ7isKbzRwQoG&#10;Ne6qILKyyYCGQ09ebwMC+4obVL351fwGVcdd56vX9W3bDbwee6cCjqesh9F9VATzTBXBbEaA+0DE&#10;WlVeX2WdoIrQR6ltTKNx1vqGju2kG+2s62Tnp61fLPuUlbOJrjQfkKg+L3gQEjC3ywYQWNgKz5eQ&#10;/oxYPuTGr7k2YE7fp+ZF3o4mJgLYtJtAufa8xN9cc90151LXO8GqAnn5rDAqXfeQ9nGarOdTNa5D&#10;1SiT9av0+p0vr4LXqKzHSMj49K2VWdcpk+tAwDUAbfe1LaJPQJ6+a7qA5JARJ2lEAVFAFBAFRAFR&#10;oFUowEAa/raffPIJ/fvf/6arr75aR7EiEhlHp06ddGTrT37yE+212717d9ppp50i7bfBtg1COTGn&#10;499t4M0bvvFGcK4N4MohvLl5HMpmL2lzQzofvLfr5WpbXB6+aF5YVqCOy5Yto+eff56WLFlCM2cq&#10;Q9ncgf741a9+pfupV6+WMFL4IbfZw7wpKFYEX1RKLt8k2wrz5jfJzzOkivZNTFLErx2ZaEfo2nn5&#10;oqXnXqAiFHN+yL7X4teq19PPVkNQR0vHwKqILipZHHC2wRDyi4t8NCMbSYHuNZN08fkjEUQoGD3t&#10;dKIBKqITRxZtTKNx1vqGjCekSbrRzrpOZn6IlJ8zRUXPOmxXbNBgR8anegVZtdGManbqUgRAqPR8&#10;CelPU98G9RBlyW1E7R3+5uY4L9DWtJpImJdcn0hkoWPOhdQbacy6J2lrpivo1yrVvZg2lmN9qcR1&#10;yF7TKlEm61vp9bsa16is19yQsemDrVnXKZPrQMCa7bu+FWgTkKfvmi4gOWTESRpRQBQQBUQBUUAU&#10;aDUKMKyFxcUHH3xAo0eP1iD5lltu0W3cbbfd9GZ9p5xyCrVv356OOOII2nnnnSPtF5BcOByyBsmA&#10;/QDIzz77LC1atIgeeughbTWy0UYb0S677EJXXnmlBsnonzZ/VAgkxwKbXAdEogRjwHRoX0VuYhSI&#10;c1lW5POywKgdLRjJyxMFSB8TXaD8T68FGPalzVXAhLoFsEqlCQbsZtko3hFpzG2OvPbqqGcSiDD7&#10;ydenXJ4J0Vz1Cta4DPoWM6YiYC7rOln96BoTZp1N2LC7ilRfriLT/5MTpLzhzxwk++ZA1tqFdKal&#10;bxKMTYzqNfMJ8SwO6Iug6hub7sXOcZ+uVap7SPvKsYaa64tvzcrqOlSNMlnfSq/fFb9G+ca3Y6D5&#10;rrMhYzMRJGddp6yuA4Hrjg+SR/QJyNN3TReQHDLiJI0oIAqIAqKAKCAK1LUCbG3BvrgMkxH1+vbb&#10;bytY1pcAACAASURBVGuQ/MILL+g2XnzxxQRPXoBm/H2fffahb3/729S5c2fq2LEjNTQ00K677qoj&#10;YOGjjCMu8tjcPA7pGLaiXHwGT2DAUa6fmSbOrsNui90xdpSzq+Ps+prlmunNCGn+O+rrOsyoZq57&#10;UhvMMrH5IcoCMEaU+IwZM+jFF1/UG+t9+umn1KFDB+ratasG+4gQB0xGPyD/zTffvK7HZiaVrxBI&#10;9r7OHXBzEtpe8ybGW67KNBLNa0ULpsnLzCekXLTHBBcFIFB9bt6kJ+b5tfJEVRB75KoWlRIjQT1a&#10;J4GIZuXd20559+JoUpv1TVKb9XkPozyXbUmoxuXQ11v3XIK4G+2s6xSB/CGAMqkBAXOqnADBNwey&#10;1i6kLyOg0Ae6QzIMTWOCoVIelAUAq2J0TWxGVnUP0KqYuvvW0ND1RVcvYM4ENCPyBoNvHmRVJter&#10;0ut3pa9R5RgjafvUfuiWdZ0yuw4EjudKXwcEJIeMOEkjCogCooAoIAqIAnWtgAu+MvgE1MXxyiuv&#10;6H9PPvlkev/99+mtt94iAE5YXWy77bZ06KGH0n777aejkwGUATO32KJly/ViQDLKBUhG9HM5QDLq&#10;FQd9uTN9mxWaIJnTor6uoxSQ/Pnnn2sN5s2bpzfVu/vuu+mpp54iRCVDp0MOOYT69u2rte/Tp48G&#10;yIhGDmljXQ/c0MoH3miEZmemM29OfJGVWd5Mm+X6Xq3X9U3QwMzLB04jlhHFCOaxmUgs3wLJU9eo&#10;Db0cdgi+9uLzJBBhv8acupkOeBeqcTn0Da1/3I121nUyQX1oVHtsGwLmdjkBQjXmi68/TeDjenDj&#10;Oz/N5/Auf+I1dYZ66+EB5c+e3/CzFJCsskuMrrTesAha/xyNKlfdffplPZ9QXjWuQ1mWWeA36xDR&#10;nGuVXr/N8ipxjSrHGPGNS3sc2SA56zpldh0IuAb42lagTUCevmu6gOSQESdpRAFRQBQQBUQBUaDu&#10;FQCoNCNkGYzyv5999pluIzx5EY28cOFC+vDDD7W9wpo1azTwBfj95je/qSORv/Wtb9Gee+5J22yz&#10;DR111FH6c0BnHDgfB0PXONsHE3Ajb9fB9TM/N8GzCYM5jQ8Qczlx8NcVsWzXzdUmVxobkqNMwGIc&#10;jzzyiP73/vvv15HHH3/8sdYOEd/QF8B+99131yB/xx13pE022YS22247fY4v6rnuB2yaBgTcFKTJ&#10;zkybNaQKrYdZbiJQ5QwzAsklQ1YHYPJtnJTXpEIgOeLbGNohZjpHG303nXx6OfQNbULcWM66ThGA&#10;UIKXrm5XwNzOeo6G9iWql7V2IX1p6psVSNYb6j1B9P4iY4O+pMqUCJIj9jKjlJ3JNUQtj6WjbziE&#10;bFpa6br7+qgcYyLrMe5rAz7PsswsQXI51u9KX6PKMUZK7dOs65TZdSDgGpD1eLXzcz1cEJAcMuIk&#10;jSggCogCooAoIAq0OgV8PseAnACe99xzj7a9gOUCQCcOQEzYXey7777abmHIkCHa6uLggw/WnyOS&#10;GQf+FmfvoG8YFVRFxC3SMHS2ATf/bkcXMwQ2QXMcjI7rPN50jy0/TOsPF8DmOuNfH/hmncyoZpyD&#10;MlevXq2r9Mc//lFHIo8bN07biSDKGGn69etH3/3ud3Uk8v77708bb7yxhsjmZoCtbkCW0qDAG41i&#10;isjyZjpN+QKS1UZ7ZYpIDoEaiX0lIDkqj6VHZgABpQTM7aznaJsCySr6d/GNRP2Ga6nDjxJBMiKc&#10;8xsBWvYnwV6w1aq7R6WsgRyKy3qMh3R0lmWGrLmhEckheaVdvwUkZ/9QLLPrQMA1oBxzxHcdEJAc&#10;sopIGlFAFBAFRAFRQBRodQrYwNaOcH3zzTfpiy++oFWrVmmI/NJLL9Hrr79OL7/8sgbLbEsBwAkP&#10;X4DgvffeW+sEGwbkB39lWGAwoGURXcA2LsI3CURzfnHR1nF5mpHL9rlxHW2Dd0RpA2Y/99xz9Mkn&#10;n2jvYkQN2zYi8DmGDzWiux9//HH66quvaOnSpboYaIoDUB6gvEuXLrTVVlvRXnvtpf+GH0R84zO2&#10;AOH6pYXmrW4Amw0KvNEoRoMsb6bTlJ/W2iLJN9V3Q2TWy4Q4vtf6Q9tT6Zt01Cv01WivXUlgI0M1&#10;Loe+gVWMhVFZ1ymzV5rRsIC5nfUcDe1LVC9r7UL6MjNrCwVi515C1Psqd6mNKlL43JZnw0Rbqc0v&#10;9yI6u52yt8DvpYJklYXZjvw8VHWaeLSKip6lEiT5a1e57kn9VI4xkfUYDxln1SiT61Xp9bvS16hy&#10;jJFS+zTrOmV2HQi4BqDtWY9X33VAQHLIiJM0ooAoIAqIAqKAKNDqFGAwyh7Jcd6/3HB49v7zn/+k&#10;J598UlsywIrhnXfe0eAUQBXn77LLLjr5FVdcoUHzkUceqSNp8X8TJvPvnLfLI9mOCI7zYTY7hvPh&#10;Tf5cUcxIb5dv5+H6nfNknf7xj39oG4qHHnpIR26feuqpekNC0y4D5cBvGsAYUciTJk3ScH727Nm6&#10;CPY5Puuss2jLLbfUkcjYRA8wGRYi9oH2cQS3z/+51Q3YpAYF3mgUo0nWNyehdTDLDYGdJpSxXwf3&#10;3RCZdUrKJ7TudrpK36Sj/KQyzRtm7yZSgY0O1bgc+gZWMfZGO+s6pd5kydosMxKJHjC308yVSN1i&#10;YGhoX0L3rLUL6ctIG3yb7ZlgVmVuartW+R/37Uo0P1foqAkK4J5E1KFlD93CI6AvQuqfT2NsgNcw&#10;mGjJbYod/4vo6I5E4MiNY5TdxggiV3WqXveEhpZjTFTjOlSNMlnWSq/flb5GlWOMhMy9pD7Nuk6Z&#10;XQcC151KXwcEJIeMOEkjCogCooAoIAqIAq1OARPeonEc4crA1I4iRgQugOkbb7xB//rXvwgbxOF3&#10;eCvjd0BVwFUcRxxxhAbHe+yxh7a3AByFPQNAM7x/OdIWZQKImlG8ttAcVWzWi9O4PJ/xWZJHsgmk&#10;zchoXwezDQZAOg74GgMKY5NCaDF06FDq1q2bhuuI4OYNC2EHwtHdgMlo8+abb67zQOQxjsMOO0zr&#10;g9/hPw2IDGBtQ2mzzyQi2eixwBsNXx+7Pq/WzbRZLkOW9m4bcb0RVv41cdUIGzynAWORyGYVETh1&#10;idrwrn2ycr4b0ErfpKO2SWXabZyznKgXG7TGNNXXxlCNy6Fv6LiOG8uZ18kAhKib70GIqW3B5nwB&#10;c9v0TPU9GIjYDmQAkjPXLqQzLX2TNqNLelPB1MKnG6oV6acMIpLteYp29FhA1HFIiwhJ7aqFusd1&#10;VTnGRDWuQ9UokzWt9Ppd6WtUOcZIyNKR1KeZ1ymr60DANQBtr/R1QEByyIiTNKKAKCAKiAKigCjQ&#10;6hRgMGsDya+//lqDWIDMOFCLvwOiMjB99NFHtb3DVVe1vCML+wYcHDV7wAEH6ChbAGZsHgdgio36&#10;UAZAs3nEWVlw5DRHE7s2xAuxwUBZdhttqG5DdJyD8qHZtddeq6t7zTXX6DZvuummup0XX3wx9ejR&#10;Q8N0wOXly5cTorgB2gGVAYjhe4z0iF7Gcfzxx2uNAY5dZaKeKJetLVrdIMyqQYE3GsUUV62badsH&#10;sklFC45XUXuu6LzlExUIVfBFe5w6XgcPhZxaHwtKN6jN0uaOJ+oUE6W4Ttl9n95NvY6eM1i1d4JH&#10;lpW+SfeWaUVpetuo2nbJQKKr5reMIBcYDda4DPqGjuvYsVyGOkU2xGokmjNFjVE1Nu0DG6WZ2hYA&#10;zYC5HYHDqqylM4i6OMarHcUaZ88Q3Jdlmi8h/WnqG/ugybJ/sLVNA2ObFxNd2E/ZWrCRckYg2YRX&#10;o1QYcsexOVsLT6R1LdQ9tp/KMJ+qcR2qRpmsaeI1owzrd8WvUWUYIyHrRmKflqFOmVwHAq4B9jWf&#10;KnAdEJAcMuIkjSggCogCooAoIArUtQJ2FC4aY3skM1C2gS033I7yRQQyICk8gOGZDLD88MMP6+Sv&#10;vfaazr+5uVmDUPgkA4buuuuu2vO3Xbt2tP322+vI3G233VaD1O22206ng88wjrjN90KiiBkoh7bR&#10;htIAuGgPfhCJjba++uqrGiTfe++9un5/+ctf9OeoM7Q77rjjNBwHXIYu2Dzvgw8+0O1GGgbJ+P/3&#10;vvc9nQcAOw4bpuNvaIO5GSBHbnN/hELzuh64oZUPvNEIzc5MV62baRsko05N6lXvoScrSJYDcmtX&#10;Et2H19Fbnm3oY/BUotv6qzcMjEakAmPqvALgpsobc5N68HGU8dr7WgWYHyGaNHQ9XIoDWhW/SVdt&#10;8JVZ0MZGFQF5roqIVAAr/2p/ijam0ThrfUPHddJYzrpO9gMGPOAYM47oZAUjG3KDc+VcpfkVRNfO&#10;z7VA9UEBBLai2lwPKiKRsiorPBiYdDHRkR1a8gWsnjGT6Ab1sGW+qkfjrurfx9UHGUQkI/+stQvp&#10;z0j0YEyb77yB6BReGxxvF0Q8TFUeLmsL9NGCR6NrjK5fkn9xSAM4jQEFG1T/76rGArrGtY6Z2dZE&#10;3RPamfWYqMZ1qBplsqSVXr995eW7+muisZ2IRq5q+UspG8JmPUZCpp2vT7OuUybXgYBrANpe6euA&#10;gOSQESdpRAFRQBQQBUQBUaCuFWAfY8BHMwIZfwc0xcHg1oaw3PA04BIeysh71qxZGqouWLBAR+XC&#10;5gHwlfMCNEZ08g477ECHHHKItr049thj9efwVsZhR07bQNuExbxxng3FOQ/2JPZ1JuD4u+++q20q&#10;4GeM36dPn67bBBsPs152Xoi4bt++PX3nO9+h3XbbTbdt//331yAZmw/i4PrZmppWFnaEMkdN2230&#10;taVNfG55rJbSZnuDOd+NV6SsDIG2We5ABcbmqR2uOBgwrn2NFxFNGb0e1HG6NJCTz1k9jajbAH+Z&#10;+bo0xkedVuMmPaTMSCR3yKBJaGNajbPUN6TqSOMby1nXqVlByIG913vw+urpgsRkgZt8HibItCIU&#10;k8oBoDz6AaITsWNcRiAZ5WWtnU+rtGU6wawFaELKNNMkQrQUmRVoFwKps667Nc52Vw/tlit/5v9M&#10;0Q47aZZjwjd3y3EdqkaZ3I5Kr98h5em6ZQiS085hXX7CNShkqIb0aZbjFnUq+ToQcg1AQRW+DghI&#10;DhlxkkYUEAVEAVFAFBAF6loBl7euvdke21CYIJmhpdn4JLsLTrdkyRINXZctW0ZffvmljlgGRGZP&#10;ZcBl+ApvvfXW2j8ZG83BTxmRyQDLKAPgFQc+w++AwPiX24LIXv6bDcdxHtIhkhj/oiwc9iZ7/Dn+&#10;RfQv/2AjQdT1ww8/pKefflqfDxiOvOBzzPmbuiCyGvB7v/32021BhDUirwHHAZfRNkRk44iD8jYk&#10;d2nNacQj2VC/lYPkMYuIDl9I1G94PNhtuo7o6mGFEBkqpYWcrGzB6+wxqyAiQKdfTXSQw7oAp1Tj&#10;Jj20zJVq38srBxmv7BfZxmI0zkrf0ItTCETIuk5B+alxc910omEHRSPpuV0R6wqjsaaHrm2R4dJk&#10;lILIl6po/VmqvwdkDJJRXlBbVTrffAntT6RbqR74nKEe+MxPOInb7dy0TvmDn93LP/4BsO5QthPt&#10;7iPqk4ty9nlfB7fDgsL2ZqFx+azNsu5lAMlZjomQuZvXKaMHmtUo0zXnnQ+YcgmzWr9DrxdZg+Qs&#10;x0jIfAvt06zXsqD8Eq4DIdcAtL+S1wEBySEjTtKIAqKAKCAKiAKiQN0rYNo3mBHKDJC5gZzOjAQG&#10;0LQ3fsPvAK9mlHMc3OQ84R2MyOQVK1bQqlWrdKQvYC3AMqJ/8fvSpUt1noDMOA4//HBtDwGgjH/Z&#10;7oEBNDapY3sJlI/PEfWM+sFmAmVjg0AcAMY4GNDC4xmgG3VA2QDI+BfgGJ8xwGYonTQI2Nqib9++&#10;2ivZ3EgQdTF1si03ON8kOBwXiZ0mUrzuB3FcA1o7SF5KNKKLAlXLiGYqkJO3sshZTvTsvt7uwiVR&#10;MZAzn4+K8lmmPGefVe+bmxYa+Byvwh/WmaivqlvcPoBIV42b9OAyUUFYWCh/1lcVsLfbCDuREw5U&#10;8EzBthibaC1V0RpnoG/ovA6FCIjsKrXPI3XK5TdPQc+RALh8NDrsRGIaU2CDodIVAKaYctCHg45X&#10;Hs05q4u8DhlGJGc5X0L7k9Np6w71oGmaYTPD8/Oko5PXBp1Hbvw/erNhM4K/59aXPdXzT57jvk0n&#10;09ad05teqqkAdVZ1LxNI1u3LYD4Fz12U14ZAsjl+S1m/g68XGUckV3rdSDWOMhi3WV4Hgq4Bxnyz&#10;rzdZXwcEJBe72st5ooAoIAqIAqKAKFBXCtg+wAyKGSTbn3PkL0fxukCybTvhA8lvvvmmhrYAyq+/&#10;/roGyGx3AcAMkPvMM89o6Ar/ZBywg0C+vPkfNvJDufBaRhreiA7nMGgGHEYa5I92wKsZB0NXbhPK&#10;RlqGx8ibfziKGechD6TDwfYYDKW5LFhyIBL5mGOOoe7du+s648dlKxIHkl0b7vEgE5BcV9Ot5Mqm&#10;uuEruTTJQBQQBepdAYaxBRsW1nvDKln/HIR9Sz0km6k2N016QFbJaklZooAoUFsKCEiurf6Q2ogC&#10;ooAoIAqIAqJAlRSwvZKTACZbXtjRsLxRX1yUM6e3vYAZ8gLiwjoC+QM443jyySc1FF64cKEGzfAu&#10;RsQxAC5gLja0w4+5CZ9t/8DAG9YSqBssKBjyogy2yUCUM/yNt9pqK73pH2+2h/NRH5QBWIwDMBya&#10;PfvssxpE9+7dW1tXIIIansjmYUPguC7mevLnLrAcmleVhpEUm5ECApIzElKyEQXaggKGPUSqiN62&#10;oE2KNn6t3vro1JWou7JBmaRsUOQQBUQBUcClgIBkGReigCggCogCooAoIAooBRgkA7S6vHld3snl&#10;AMlr1qzRIPmjjz7S/bJ48WINkp944gkdYQyQDIjMIBkWFGxDYXoo41yOkGZAu8suu+i/xYHk7bff&#10;XoNk2GhgszyAZEQz43yuD/yOcbz66qvaRuP555/XILlnz560884762jkzp3V+/7GEQp/BSTLVGQF&#10;BCTLWBAFRIFQBUzLCX1OY/zml6F5tsV0KycSdRyiLFdWEA3OWaG0RR2kzaKAKJCsgIBkGSGigCgg&#10;CogCooAoUDYFGM6y7QIKYljIENaGsbaFBM7x2RrEgUrTrsJVDvJm2MpWDWwhEQI/7TS21QX7GbOV&#10;hF0Hts9APWw9XHmZWrB1BHce52VG8ca1gTXmerl08mlqe0jbg8i0tLDb5ss7aTM+O9o6bvBi7CEt&#10;Hgz4Nubz9bWtV9kmjGScV0BAsgwGUUAUSKuAudlU6KZ1actorel5Q7DX1aamM0Yke6K3Vg2kXaKA&#10;KBCmgIDkMJ0klSggCogCooAoIAoUoYCA5P+rYaaA5P/Qo8eM6jZ/N2G46+82LMfvPjgsILmICVtD&#10;pwhIrqHOkKqIAnWiwNqVRFec0bJpnoDkdJ22XEUjj1EvQo0eprQTc+R04klqUaCNKSAguY11uDRX&#10;FBAFRAFRQBSolgL2ZnY2VDSjPn2b1nEbkiJXzTTIGz/2BnAmtAwtk8/hiFtXHrZNhh3xikhlro/t&#10;p2z3T1y0LOfBEbe2vmY+oVG89sZ4SRHTrnrGeUcjramXr82+MYq8oDH6HxHknL/ZF5yHqTX3MVuA&#10;oA/wf7vvTQhtRlPb0fKoB/I3I+59dZfPwxQQkBymk6QSBdqyAuzpu8oWoUHZM8xV9gyd2rI60nZR&#10;QBQQBcqjgIDk8ugquYoCooAoIAqIAqKApUA1QLK5uR1DQ0DMJAjsAqT230wQacJLBpLVAMkmTI1r&#10;gy+K1wbJyMdnRcJluaw1zHqUAyQj/2984xu6GB9wN61A7P6zwTbbnLBftmuTRN6sUEByeZY6Acnl&#10;0VVyFQVakwIukNw0hmjQ8US9xOO3NXW1tEUUEAVqSAEByTXUGVIVUUAUEAVEAVGgLSoQB5jN6E87&#10;8tgEe9CMAWkSzIyL2I2zWzABakjkswldzchX/B2wketpbojHfsYc2Wq2xWyTmQfDTW6Pq122JzGX&#10;bwNTU2OU4fKttr2aeYzG6ZMUGc3n2prH5Wmms6OHfb7GHFVsA2RzjtkampsTmpYk9jmucRY3Rtri&#10;nJY2iwKigCggCogCooAoIAq0TgUEJLfOfpVWiQKigCggCogCdaNAHBBkOwqX9UAcSE4Df10b35kw&#10;Nc0Ga9wGBrZst8CdwJvu2RCYyzOtGhhmukAy0vFmgCZ8tTUMBclcLwba5kZ9Nty1o5ltOM7pk0By&#10;nOZ2W2xPaXMshNpiACTjPOjli8S2QXscPDfraUa4181kk4qKAqKAKCAKiAKigCggCogCJSggILkE&#10;8eRUUUAUEAVEAVFAFEivQBw4tv9uAsk4AMnAj+GiK2/27UVNXZ62tnWDDRFdZceBW/vvdlS1+Tny&#10;5c8ZKJtludrGUbLcFvNfziOpR+LaEhJNy2lMgBxXlivq2q6rq76+aGbXmEiKKOfIYZRl+2OHQHMz&#10;77jIedYgRMP0s0XOEAVEAVFAFBAFRAFRQBQQBWpHAQHJtdMXUhNRQBQQBUQBUaBNKBAX7emzKjDF&#10;iYsA9sFolM2ethw1bINRMzrVBQdRhg2f4yJe7UhkO8rZVR9uJ/v0sgewPThMSMpQNs4ywmfN4QKm&#10;LpsLlMP+z6xfnIeyy/7BB2O5jS6gzHA6Tnt7XJljBJ/hYQN+XJHu3FbT29oE3Sbw57/bEePVBMnL&#10;xhJ1Hdmi3pilRCO6tImlpE02Uvra3e3rVhOd3o1oYnPu80aipTOIumzWJoeJNFoUEAXakALmngJN&#10;U4km9S9f41dPI+o2gIiX2ovmEI3upR7Wl69IybkGFRCQXIOdIlUSBUQBUUAUEAVaswJxMNGGwM3N&#10;zfTWW2/RRhttRJttthltvPHGtN1222lpbGuLjz76SAPCLbbYQsNCO9qU8/7ss8/ogw8+0Bu0bbXV&#10;VjrdhhtuGMnz888/15HLK1euJKTncxlEfutb39L1QB7f/OY39bmchuHiV199pf/+9ttv58G1aR+x&#10;5ZZb0uabb16w6R/yYZjJeaLdOFw+y/Y4sUGyXS+GrXyeKyoX53zxxRf08ccfE7RYs2aN1gn9gH87&#10;d+4c0cusgxn9bf7dB1njbDI4DxdYttvGv/O/6Ocvv/xS9yH6A/0N3QHA0efcdjNvO2LcLN8en3GR&#10;0NWYuwIXq6F6dcqUvnbovo5o2ulEAyZGP2u8iGjKaKIGIRzVGaxSqiggClREgYqBZLXWTjyaaMis&#10;lmY1TSAaP5hIntdVpJtrqhAByTXVHVIZUUAUEAVEAVGg7SgQFz3MgO7FF1+kf/zjHxq4Atzi3z32&#10;2EMLZEcAv/766xokb7/99hoSsseuDQI//PBDevPNNzWU3mGHHXQ6QGrz+OSTT3Rec+bM0dCZ64l8&#10;ASF32mkn6tChg84DYNKMUGaLjU8//VRn+a9//Ys4shi/s18vyv72t7+tzzUBKMoF/MTBOmy66ab6&#10;d+SDtLbnrwlCbbhp22MwsOX22jrx3wGRAfIB6J977rm8Tkj/wx/+UCdz9Z8Nkn0AmcvjjfFs/2e7&#10;/0zwnRSBjPMwJtAPaAOAeENDg+5z9Jvd53FR1Wb5Zp+Y48XWoRozWOBiNVSvTpnS14W6m5r0+YOK&#10;TH6S6MQcVB6sovNuU9F5wpKrM16lVFFAFCi/ApUCyR/PJerUuyUauUEB5CW3EbWXxbX8HVxLJaxV&#10;DxPOVvco6svv/6ulekldRAFRQBQQBUQBUaBtKOCyuDBB5Lx582ju3Lk6EhcQFRD5Zz/7mRNiXn/9&#10;9RoW9u7dW0eetm/fXsNCBpkAwu+++y699NJL9Nhjj+nPTzrpJA1l8X+U+89//lPnPWPGDB2RCwiM&#10;aFY+AIkBUhGRDAgMoHzEEUfoSF3kYR5PPfWUzvP++++ntWvVt67cwSAUUBN5AEh369ZNtxFlvvfe&#10;e/SnP/1Jp+a6I38cHEXbqVMnDbB33XVX2nbbbQuir8162FG7DJLjbCtQ/jvvvEOrVq2iv/3tb7pO&#10;AMpmRDJ0w9GnT598lDJ+nz59uo7iZjjObUXUNjTDT48ePXReiBw3D7aOQAQ3QPrLL79M77//Pu23&#10;336E9tp54lz7K+zq1av139C/0Bz1xphAGzB+8CACP1tvvTXtuOOO+qFD9+7ddRo8sIA2PAY4bwB1&#10;/B3R56h3z549aZ999slXvRYgcttYLaSVooBbgbXLiPp2JZqPjxtzdhbqv2P7Eo3UfxS7Fxk7ooAo&#10;0LoVqAhINt/84LVWQpFb98BytU49RRjUTkBy2+t4abEoIAqIAqKAKFAlBWzoZnoRu6p099130113&#10;3ZUHm42NjRpWIh/b1/iAAw6gf//73zRixAgNdQ855BAdgcowE4ATsBBw9IYbbiCk/+Mf/6jhLMAg&#10;8mSAe8455+i84g7AZEDlQw89VJcHcP29731PJ2dbikmTJumo5ksvvVTDYTPqGP9H3QAyf/CDH9D5&#10;55+vrRcQOQuQecwxx0SK5ihnAFD8H+cAYgPkou4MuF2w1Y4ItnUz64VCEQX+7LPP0uOPP0633HKL&#10;rocJbNH2//7v/9Z/Hz9+fN4eBL/j7wDnKANtR9lIj3rvueee+kHA5ZdfruuL+ruOJUuWaO3/8pe/&#10;0PLly2nw4MEa+Jv1sNvEDySefPJJXe55552nITJANEd3m2WhbNhzYAxcdtllOuoc4wywmccA64So&#10;ZvTNJptsoh86XHPNNfTTn/40UvXQqOsqTTspVhRotQqsUze0lwwkump+SxNHKa/Oa5RXJw4bMM+Z&#10;QtSrodVKIQ0TBUSBNqxAJUDyupVER3ckmqXW0QkqMnlwpzYseFtuuoDkttz70nZRQBQQBUQBUaDy&#10;CtgRyKadAG+kxrXC74DGAJOvvvoqLV26VEf/4nccgHoAnK+88or+/aijjtIg9he/+IUGyb169dJR&#10;pziQ19///ncdqYooY0Q6AyT+7ne/06ATkBB5/eY3v9HpAYFhibD33nvrqGb8ICIVUBJQEVGzl7Qa&#10;7gAAIABJREFUAIwAo4C+KG/IkCG6HPZMvuOOOzTUvOSSSzTQRBp8hjwAm9lS4rjjjqOzzz47b4+x&#10;YsUKbR2BvACocSByGb8DSOPcrl270jbbbEM4F+3A5/jBYcP6OM9kG37yeQDts2fP1kB75syZOuIZ&#10;UbsoFxG/OO+//uu/dFkjR46MWET86Ec/omnTpuU3tUPUNM6HDjgf/XHmmWdqa4ljjz02Ul8Gt3/+&#10;85+1JzPqgb79+c9/rsEt4DPbXpi2Jqg3rEhwjBs3Tpdzzz33ECxMEAGNBwXQHf3H0cmo0y677ELf&#10;/e53afjw4fpBBaA4QDLOxYHIZbQVkBl1Y5AMEM4g3Z5BApQrv6ZIiaKAKCAKiAKiQFtXoBIgua1r&#10;LO3PKSAgWYaCKCAKiAKigCggClRKAQA/26+Xy2aIyfYGAIX4WbBggQbAy5Yto6lTp9Lhhx9OAI2A&#10;iohyBTQEsMUBgAw7g6FDh1K7du1owIABeT9lfP6HP/yBxo4dq8En/JYRyTtmzBgNdp9++mldN4Bq&#10;HAwEL7zwQm0fAegIqAtrDETLArQCODIg3Xfffenee+/VoHO33XbTeUyYMCEPkgGATzjhBF0vnA+7&#10;DET+IkoawBugFLAT9YKlBOw70EbkiwPR1fgd0bI4n/VCpC5sMQ477DD9k3RwpDTqmHSg3jfddJOG&#10;rgDzBx98sG4btIXlB7ThNiIiG6CW+5UjkmFbAV9ngPguXboQ4PgDDzyQt7ZA36EcHAyQYT+Bdo0a&#10;NUpHjiMaGYD3oosu0jAZ+gDuYlyYbcD5sMHAgboiH07Xv39/Da8R/Y3+Q5QyfhhKox2A3wDkF1xw&#10;gQbJ9913n86LI71540a0B+Ui2rlv374Rb2seMwKSK7WaSDmigCggCogCooAowAoISJaxUDEFBCRX&#10;TGopSBQQBUQBUUAUaPMKsO0ChLA3yrNtHzha95lnntGQd+HChRoYA6jeeuut2pcX0cAAfxxFfN11&#10;12n4+eMf/1gD2dNOO03DQESmIrp48uTJOgIZkcEHHngg7b777ho+47MHH3xQw9BTTjklDxERwXr6&#10;6afTd77zHb1BGwA08kL0K2wfEK2LaFVEOMPD9+abb9b1QvQuDgbJF198sY5IhkXDzjvvrM8BSF68&#10;eLFuGzx3f/KTn2jwinKQH8oFoGWLC0BiAE2UifIBZuHdC6uPjh076nQc4Rs30ExLCxN42hHMiMb+&#10;/e9/r/NH5DVAMNqCSGzAXZwLII4DEb3QifsWIBkRydAYEdIA4YDNaOftt9+ufZE5mhr9gYPLB8wF&#10;7IZegOyI+AY0Rx8h2hsgmCOz2eoDdcEYgI82DpSPeh500EEaPMMvGxAZ0dvoPwB96M/WJGgH0rzx&#10;xhs0bNgwXT7n1a9fv8imjYiiRrknnnii7mNzPKNscxPAakz2VBuwKZ/DZTOInn1c7bx+rVFb9brq&#10;mJuIeqoh3CUDCwDzxnbMUqIRXZTdgHo1dtYCopuH5DxtUXwx5VaoDayOrvdzRA8MJZqMXYb4aFRz&#10;/VyizoeGawY7hhlPEL30gIrqb5kG+aOhieimE4j260PUIcZ7MrSvs6xz0pjO12d35U+8XOmgnlXp&#10;Ns4kusHo58ZRROcpl5q+ahyYezM1K4/jmer5jTkWm8YoD8bjlRVFh4DZlMFYaA1tCFCKzDk5dQ1R&#10;fzX3ME4eeZBo6MiWDbRwoK/O/b7ywVc2IaEWqKWO63LMtRBNdJq4MZSb3z0S5mOkjAzGYnCdcwld&#10;a2pkrn2t/MKVBcHIVS0ncL9zOa51OrYOOYCkly1jvsemr4Ie9dqXpa7XTpCstueY+4h6y868bpXh&#10;envgfslrddXXV0zxEq+7vnkZ2YRQrZ/LryGK7gRSmEPeKgQfqTVmhbpmdnBtXFjiPMpqjn+trtWd&#10;1H4EuaVENtvzDQr5XBQQBUQBUUAUEAWKV8D017VtFuIiOPkcAFf8IAoZkaqAv4C9sCxoamrS4Bh/&#10;wwFYCxgM2Ai4CfgJCwaAQXj+4t+HHnpI20EgMhmgEV65iFAFHESZAMQ4AGwBowGIAXjtA5Gyb775&#10;Js2ZM0fXC2kBHmHlcO21LWSOrS0Q1QyAOXHiRA1lcS6ie+HJC+iKKGvAb5yLCFlsBog2IqqWbRYQ&#10;KQ2IiTYCCAOsAq4DmgJ+wocZPy6YaYNil081/sZR4KgTvKnRPmwYCFCNqGCAWERVJx2w5EDkOHQH&#10;zAVwPfroozWoB9gHaAfYhV74Gw6OLuaoZ3gQQwM+EDGMCGBsSggIzf7YaCs0AfAGiMfBGzM+8sgj&#10;OpIcYwEA2ByDnK85FhHRjLrj4LSIhEcfuPTD36oNju1+CIWLzYuJLuxnwVBHpzZdR3T1MMV4S9iN&#10;PXLzsojo8IVE/Yavh1WusXSR8rgdreBVUrGVbAOgxNxLiHpf5V8DvZqpvBbf6NdAl5TgQent6yzr&#10;7G822ZCg3d+IBvY2HhRYeTSplxHGD1aAMkCPwVOJbusfPx6yGgutoQ0BXVUAkg9V+8sm9RUebEy/&#10;muigpAdLAf2Yr1uSt2qFxy3XKWgMqXpfN51o2EHlH4sh/ajTBOiu55rqw1uqAJKDdFXN8K6bwYKo&#10;a0vI9a3W+jKjcW+D5Ku/47/Wh1xvAbivOIPo2vnJHZHUj9VcX0PmSdD65BuHqh8nHq0eiM5quX7P&#10;UQ9Ve3lI8sqJRB3Vw1Yccde6oDHtmUcCkn2dJ5+LAqKAKCAKiAKiQM0pUApIZk9bwE1EqiI6GFAR&#10;IBmwFZ/vt58KhVAHIlNxcOQooo8R7QvYi4jYRYsWad9dRO8C9iIdIlLhxwtAinoCOON49NFHNewE&#10;pIY3rn0ADL/11lt5kIyI1yOPPFJHzWIjPxyIwEWeDJJho4EIXZyLKGj4PwN4wtpi0KBBGlijfYCo&#10;+B3Ru2yzANgMaIoIXYBkWD1gYzlAVGjwy1/+Uv8gDSC6eYSAZKTnjfGwyR18qOFPDLAOIIsIadQP&#10;PtQ4oA0OgGHzYQCDZGw8uP/++2urCUBl6InIYsB72ITAoxgPB3AwSMbGh2gPvIrhic31Rt9AW0SX&#10;QwfbIgXnwMYEB1uU4IEBykG/ILLbdbhAMvIGnMeB/gE853pgvKCu+Bca1yNIblaB20nQyNap8SKi&#10;KaOLh8nmzYsKnqf5851dUfDHCSvUTVVMJGql22BC25Dax4LPFLAgX466GZ26REWNto+W7APJmdU5&#10;pMEqjQkJpo5X0eZqmfB1Nfq4s3qW1FVFwfqOuPGQ5VhoDW3w6YjPzTk5QQGPvw7yP1QiNXeXqjcY&#10;urhCk8s0rkPa4nvIEJLH6mlE3dTlw3zJIOk8frPCTpPlWAypd5oHXIOV7f+eFxNdVMGI5IrroUSr&#10;177Mar2OXG/VwwNSYeO+dRhjLcvrLR48zVXXgE7WWlGt9TXNPPFdd0PmZQgYzuejosXH9lVvCqCT&#10;YsBzVvNIQHJI70kaUUAUEAVEAVFAFGh1Cvz1r3/VHseAsLCEACDEBnWAx/C2xQH4CsgHCIrI3bPO&#10;OktDZvwOIIpIWIBagFtE2PIBaAlYioOjmxHtu/322+sIZ47WNYEp/o4fbNqHvBhuApAimhkHrBtM&#10;kAwgDdALD1/Um0EkIquvvPJK/XfYLsA3+eSTT9YRyoDgOA444AAdMcxexIDUsMBAWc8//7z2VAbs&#10;hS6wz8DhA8j2IOH0ALPwRp6vqN9vf/tbDb3h24y6I8IX/06ZMkWfjqhjgFrWhkEyACygMUA9tAWs&#10;X7JkibbuQPQ32vbrX/9a58HnAhIjChr2IdCH64OoYOQHTS677LLIOfgFfY2+xYHoZ9QPNiMo2/bc&#10;5t8ZmrMGiEiGnzI+h60GDth2IC/WHPVDnoDagORmHrbWtraV+N0HF9etJjq9m4qYyRETbaGgINJR&#10;xqvrLjuCUmCNefPCGtiWBShz+t1E5xiv1TfEvBZa6TZEXjtVDRilovuGKGsG03IC0Vr34e9sERJz&#10;Q2i+9gotoMPQk6N2GC79+6i8Z6roXTNCO6mvs6xz6LjN10e1vVEtpfPVix12+2BfccOI9VFtDY1E&#10;u84nehyvWY8jOllFyevod7zCe6eyQTllPQRxabBW5ddXvWKrstBHqeO5Gm2o9HiGTq6HO9BunHr1&#10;vV/OcsQ1JxvVeJ2h+s9myVmN62qMW1t/bbFjjkWl18rZRFeasF2NWxuqV6MfbWiKPpykYPGRuQdw&#10;rj7k+Vxua4tq6FGvfZnluHddb2FxcqmKeM1bBCl4OfsW9X05o+stOawzXGtFNdZXjPes1qfQa2Gw&#10;VYVVN9d3niznUVYgOa+DeCSHDglJJwqIAqKAKCAKiALVVACRxAySEVkMYApQDODIUPjUU0/VIBnR&#10;ywDOZ555po4ARmTpE088oWEjNl4DSEaUMB8Mks1N5EJBMqwUEAlcDEhmKwlstDd69OgCkIyIZPbr&#10;rQZIBryH77QJkgHKAVdhy4EDntWhIHnp0qUaJGODQLTt8ssvjwwpgFr4JANi2yAZ0dAAyb/61a8K&#10;IoHLDZIZEiPKup5B8lz1vKV3DnbmrQViJvVa9Urm2Qoway/gwFc0XVnZN7ZJr9FGorJivAIr3YZg&#10;z0MFP6edTjRAvaaKY5R6/nON0i9/mK+8qj/64HwEEilAtGaS7ob8kQSSM6tzigXfjqiLa599U49G&#10;uSKuUbQZ2UW2BpbeWYznirdBtbHS4xm62nMy6a2D5Wo891IQiqN1CyIXMxzX1Ri3pv6Iup6jno/2&#10;clh42EDHnt8V70dL96Q+dEU0lhskV1wPay7VU19mOe7tuZ20Lqa93vreTsKDi0sGEl01v+U7g72u&#10;V2N9xUPJvNVEBtfd0EuiOf6Tor3NdK43HbKcRwKSQ3tP0okCooAoIAqIAqJAq1IAsPC1117T0cjn&#10;nntuxCcXFgY4li1bpi0vEBWLTeGwWRs2puMDABOwGUC5c+fOefiLKNgePXroZGyDgAhmMyKZo2ZN&#10;OwMAxgceeIAAggGwEe0M0Dp7tgphUgesGhDNCvjJ3samty7A6A9+8AMdsYv6AKAiMhYRyQMHDtT+&#10;vPAbxsEeybxJIfyXEZEMCwfYcSAiGT8onyOS7QHgi5p1WZAgD9hpIJr43XffpfPPP19nCzsNHNj0&#10;j3XC79jsDhHgyAs/iGCGLkiD6HD8H/WEjmzBAfsOpEW/ogxYlsC7GpHRiNKGhQc2XYRXMqA9IDS3&#10;EfrioQHyxwHYC40QDY6HBtxvHEHO8J7rh3OQhj2Ske6559SOaurA5oWoI+xKAM9RJvoEm/PhAUWt&#10;HYkRyR8TXaA8Mq8FEUra0MVolAnyCsBoYOPNm5cGFVW75Dai9jHmx5FIHtcmTlVoQ7N67b1di2uK&#10;jnh1vbIbJIVZ9xAw79nQKqmvM6tzUMNaEoVACZ3Q1AFD0RFtzcVGNvWxxmyaqC/Oz4TzvijvxDmS&#10;URsiWlRpTiZaVkA4C9gX6JbhuK74uLX60bfGmVBndxWdvVxFZ6s9JaNjukL9GBn/AetJBJirKpcV&#10;JFdhnbbXlXrqyyzHfQQke8ZiquttY4K1jXGdMKG4vVZU+hpRcL0JmCd4YjZI7SMdvJFkzDUySYf8&#10;Kb554vvcUXbSdzYBySm+0EhSUUAUEAVEAVFAFGg9CghIbtlsT0CygOS4WR0apZoE78y8zRvNCDhJ&#10;sayYNy/ecj03cUE3Z1bdSm2D/dqxfvX9JqLdFAzfR92omxYXKWTxJzVvIh1QPY21RSXqbNYnsZ+/&#10;Vp6QxqZfSdFaSTf1JnxpUs/aJqnN+LyHMb5crxFXug3VGM/QKNWcBCdVvuqd1MaJOirZER3v1d1M&#10;kDCuKz3XIg8qQiBTKdAo43UpAh9jbIDi1nL8vZwguRrjup77Mstxn2puWw9S7DFRTD9GgL61VlR6&#10;fU21LnFiz3U3OM8ACOzT1/e5qy5J33cEJAf3niQUBUQBUUAUEAVEgdakADaY+/rrrwn2COedd56O&#10;VH3hhRd0xCiiVHGMHDlSb4zHHsm///3vtX8wNoZDVCkiXYcOHVqwIR0gNdtTTJzY8m76jTfeqM/5&#10;/ve/r6N8+eDIVmyIh8hV2Gxgcz1YHsCjGRGrbJsxYcIEHWkL6w1EzWKTQERDw1cZ0cTIu1HtQAbb&#10;ij59+uho3KeeekpHx2IzPdg5oB44kDc2envnnXe0DvCHRqQuw2VE8+KHN9szI24ZPvsikr/88ktt&#10;KYF2IbobftGI8GUvYEQI33333XqzP27jY489pvXZY489tPbskYwN9rp27UpdunTR0dSoA+qGNqBd&#10;OLg+SAddEd2M8rGBn+lNjM3v8HdojHIOO+wwbQVi1guR0Dhgx4H6YcNARKrjHHg188G62BvlwQMa&#10;0eH4O/c3or5RV45qRt3RDkStmxsaIk+UiXSod7WOJLgYsQkopoJFAiTz5sUXJeaLBqpKG6yITJd0&#10;8E0+eBcVXWt4TRcjMTyEn3hNnanKfED51WpbERwpQbIdRVrOOnPe5thLBLsWSLbhRaSuCQ8W0m5O&#10;VaCBI1qv0m2oynhWQkQ220vY1DKvWYlResHjuoJzDW0zYWzoWxquuVSNfgweq1xhDzTMEjJVQ496&#10;7sss12uzH70P2Dxrccn9aF23gsdsRteI0Gtw8PoUmmEuXeIbXdZa53qgWrL+1ne2LOe4bqJ4JKcc&#10;EZJcFBAFRAFRQBQQBaqiAANABsmwVoDdAYAeNqrDAbgKaDhr1ixtx3D99ddrMAtf3q233lrbWgwb&#10;NkynNTfOwwZ3v/nNbzTYvOkmFW6ojmuvvVaD5BNOOEHbM/DBIPmf//ynhtr4+d3vfqctG8444wy9&#10;KRxANw5AaaRnkAxrDaTDBnmw3sCmbfAFBmw96qijNCQGwAVIPuecczTEhEcxjsGDB2sI+9Zbb2mo&#10;io31YL+B8gBeAcjxw3C1GJDMmwCiDvCU7tixIwEIA47CugM2IbChADQF6MbxyCOPaPDaqVMnXV8G&#10;ybCF6N69u96MD1YQrvrwJnYdOnTQOmFDPkBy3hDPHmjwxQYYBpgGvDdBMkA7jhkzZuj6QWNYhsDe&#10;AoCbjziQDM379eun82zfvr1OjrZCXx+ArweQXDJ4c1lNBKwEWd68VKsN2Exo2hXK/5g300toNzaY&#10;u/jM5EhlvaHeE2qTyEXGBn1JWqYFycgr4zr7utq30WP+/IwgQTnGQmtog6+f8Lk5JxNBPmcWCJKz&#10;GNeVHLcR+FjkgzJIVI6x6OvH4LHKGXnmXb2v0/Xcl7qLMlqvswTJJY9rK8o/eMxmdI2w51Am65Nv&#10;Yhqfm9HB9hswSZ9xFiXrb31vyHKO6zoKSE4xGiSpKCAKiAKigCggClRdgVdeeUVHxSLCF9G6AJyA&#10;uTgAPgFb33jjDUJ0LTbbw2Z1AISIYgXUBLg1oSbOQ8QrfIYBMBEhjAORw4g+BQQFhEbeAJnwUwbw&#10;BQgGpMa5a9eupb333ptuu+02Xf5uu+2m87j99tt1noh2Rn1/+9vfam9dRPHCBxng9O2339b1+8Uv&#10;fkGfffaZ/h3RsfARBiQHNMXBHskApIgMhg4oF5G4Bx98sG4bfswDUNTle2yDUQa30AwgF/UeP368&#10;BunwKkaUNdqH8lA+zgfEx/H3v/9dR3zDoxhA+8c//rHe3BBAuWfPntoX+dBDD9VpuVz8i7IWLFig&#10;/45IYPwN4Bn9CSiNMgGmEf0LraEJ9EIkN/ysr776av3QABAaYJ3zQtQ38oYm+By+yvA2BlBGP374&#10;4YdaP2iLslAG4D57JKMe8KrGceedd+brAC1xPtoIMI1/bZ9lnGM+oKj0ZEm6Ucv6piS0bVnevFSr&#10;DdzWtSuJZqkhe7PafGx+kgBqCXFu2qWikBarFwz6DV+/eVmQjsWA5FzGJdc5qIJRmObaNCifTUaQ&#10;oBxjodKgoxxtCOmuzEFyhuM6s7kWIEQ9w8fgsco6CEgOGBHVeShgVqzU9bqmQLJqmPmgKnjMZnSN&#10;yOtahvUpaDCZUccWVA/ZfyLr60OW38V0+wUkBw0DSSQKiAKigCggCogCNaLA6tWr9QZzAK6XXXaZ&#10;hoWvvvqqrh0iYwF/EY0MIIpN8B599FFtaYHoX8DQ/fffP7/JHs4B+ENaRPoCqO611146L8BIgEIA&#10;XGzgd+CBB+rIZgBHwGQGyQCK2PwNwPTee+/V+QGC4oA1ggmSsfke8pkzZw7BGgMAHAAbsPOSSy7R&#10;ZQJiApoi4hiRwFwfQGK0DWUAhjKwROQyooYBuvGDwwbFvt8RwYs0gOLQ4uabb6b/+Z//0cAU8BxA&#10;GVHTn376qY72xgEwjgORywDJgKyAs9hAEBsQIvoaEH6fffbJA24TJCOiHNHDOJqamrROAwYM0BHA&#10;sLpAmdAVsBcR0rAogfUFNv0DcEb9AIFhC4L68xjA74isRr2hHx4m7LnnnvoHkeWwMUEEOgA12ocy&#10;YJeBfj3xxBO1DhhjOCZNmqTLQB9De5yP8Yb+xb9Ii3pzZHS1p0iotYX3ldcMG5LlzYt581XJNrjk&#10;0Df8LxB9GBNVXODBq24q515C1Psqt7iNyuf03INzn22lbDLUMnR2wqY/wTflRnGp65xiHATXJyNI&#10;YJbntUwJbEel21Ct8ZzW2iJxY8OMx3Umcy2wv8thh1CpdSnYJoC1qCBIrsa4rue+jBuuxazXWYLk&#10;rPux0uur1rUC61PScmP6HOevU6pOE49WbyPhq3SCN3vW+mf5XUy3WUBy4JVGkokCooAoIAqIAqJA&#10;1RUAuAPMRMQxooJhaQHIBwsCHICOOBChirS33HKLBpCAyACMAMKAzXaULn4HfMS/iCrGgahclAW4&#10;ClgIsIn88TdEDiPyGOAU8LZ///4apMLnGFCR/XMBXZHnr371q0hEMkAm8nnwwQc1mEX0LCJp2d8Y&#10;0cYAxMgLoBMH6o3fUTbqA0gLsI22AdYCbjLARnqGnPg/+/bGRSKzXzCALPJevHixjvCFfQcikHE+&#10;gCo+B6QHVAX8xoG2oY4As/g7g2RA2V69eml4361bt8jYQT2QD1uA3HPPPbq+d911l24TosGhNXRE&#10;2Ry5/fDDD+s+hWUFrDNgQTF8+HB9LqKlccCSBP0/ZcoUDdwRjQw4zRYg6E/84O+dO3fWPsoA2AyS&#10;0UY8JMCBfkE/M7QHjN5yyy11BDk+c1le1GpEsnlD49porFyTO8ubl2q1IUQb3PTfp7ySh7D9hXWD&#10;uFb5H/ftuj6SGb7KQ05KsMDw2AkE35QnVN5X55B2c5rg+mQEkk1wVOxGkHb7Kt2Gao3nVL7lSqSk&#10;emY9rkPGXFbjNvUGbeacVBXlaMtq9GM5N9vzPZiJ6OZ4W6IaetRzX4aMeaQJGfdZguSs+7HS66vW&#10;LOPrbmhf5dMZ3uQNg4mWqNuLhn8RHa1iPsCRG5UV1owRRJs5Ms5a/zTrvm+O6+oKSE49HOQEUUAU&#10;EAVEAVFAFKiSAuxFi8hdbEwHewMATHgh4+BN5RjmYcM1QFlAP9glAEyam6SZ5+D/yB/gGcf555+v&#10;QSSgIqCvCZ/xOWAnIOQhhxyiYSbqwZu0cT0QrYvzLr/8ch0JC/D93e9+Nw9IYdGBjQFhz4CIY0Bx&#10;AGvUmSErSw2giQMWDWgDPJMBNhHhDChqA0yUi+hi/J3PZU9irh9HIgPWsg0GR+S+/vrr2hYEYBbp&#10;EEGMNIjERXr2bh44cGDEg/gnP/mJjkhmawuAZEQY2wf6D/7TOBBxjHIRoY32AfqaABfezADFkydP&#10;1lHo0BkQGJsBsqc16ogDfY7/Qz/2XLb7DunQDwDdiPg+66yzIiAZUeI4GMCzbjgHDwxgQ3L88cfr&#10;NLbutQqSI1GFCnJOXULUv8UKOvbI4kYmS5BcjTakit5MgKTmTXQfBZFnqpvKDQK1T7vZXlZ1Th4d&#10;0U8rDQnKMRZaQxtC+swcHww32scNRmtTKBsyZjmuKz5urQ3ofADVXA/NzfnKMRZ9/Zi2THvjLtsb&#10;e+4F6m2J3EMw3/oUeeXeAZLT1g1tLflaU8d9meW4zxIkF9OPEXBrbWha6fVVf7ccS9R1ZMts8o1r&#10;exy6rru+een63KwDNtXroeyxOip7LByuTfY4j2L0T5pHWc5xXUcBycUMBzlHFBAFRAFRQBQQBaql&#10;AKAeg01EzgL2sa+xCUoB9GARAasIbNAGqwMAVIaoXH8Gf3wuooVx/PWvf9VWE/DkRRQwR+sCGAPk&#10;AijCFxhAGaAU+QKymgdAJo4nn3xSRzzDp5ktF5D+xRdf1F7JyAt1RFsAk2EbAQsLHAyBAZhRV0BU&#10;pIPXMiKsYbfAUctctmkhYdaH22q2GWlRFxMkA9oC3iLyG3AXdUdbUBfUE2nhf4wDoJjriLwQwQzd&#10;AcfZlxg64TAjeJE/fJhxQHN8NmLECA3SObqZ07PlxsKFC7X/MnRmX2ZsoGjmDQiPvkT0MgNoAHW0&#10;BVHQiHRmH2b4ZaM/EK2OOiAiGmUiLQ6G03iggP/D+xpaIxocViZcLkd0V2tOcLmJN2oWEGpQm0vN&#10;VfJ3coXCqAzXKXeP01Ug+UR1s4Aj0fc2oeFZgmR7d/tKtMEEMD7oFtEsYcd63w1t82KiC/sRTc5p&#10;nxYkZ1XnNOO54pDAfD1YVdQ7FpSWlwwkump+S6tc0LAabZh2utrEcWJLnbxtKMOcRLlN6sHGePVg&#10;w7UULFd166Wghx6Kjtew04Aa37iuxrg14Qo1xnibYz20xk9kDldjbU1R5lr1gs3ZvYz1RLXHBskR&#10;OKx0WKpcp7o4BoQd4emEbSnqhmGV1bWmXvsyy3GfJUhOfb31rLEVX1/V2MpyfUpzPTTTmkB4lApD&#10;7qjgtra1sEB7Qf4Zz6NM5zgqKyC52CEh54kCooAoIAqIAqJArSkASwMcHM3KEbcugGzWnSOd+Vzz&#10;M4BJROMibwBKWDwARMJGAtAThysaWN8gqfQ47MhW20oC9TPtJ1AeIDMOgGUcsHFg/2UGv67oV7QF&#10;P1xGUtu4fmZa264BnwHIAngD8LIPM8NjBvN21C/XjeuDNph5Aw4jEhkHW5IAjqMMPuwJCsooAAAg&#10;AElEQVS2IEqadWHbD97Izx6LgPHofwBiPBAAEH/ttde0NQV+EM0NsI/6oy3oX3hfo0xsxoeDfbIB&#10;0VFf9AH6HxsQskWKqXW154PvRq0AAigwNOYmouOPMiwWlEPI3EeUP/TQ9eDBB1CT2p0pSFYFVboN&#10;NuQA7LtpENFRCszkOYua5ssUeLnvBmWtMr9FDfuV1YiHp/rcZW2xci7RgkcNewwW1gPwbMifVZ3T&#10;jGff2MvnlZG1BfIrGAuNKsLrXBXxpW7QO3DnpBjPNdGGCs9J7pcm9Yr10JMVPFTla21tqxb1t8FT&#10;iW7rH42kz3JcV2Pc2mUClo8ZR3SyepDTkIvSxryccMX6uQ3gbIPWSq9L6COvXhj7yvXrCsfmoDZI&#10;jkRbq7yxzk26mOjIDi3jASB9xkyiG5CX0qhxV/Xv4+oDR0Syc25WYFzXa196+1F3gP8ag2SZgmTX&#10;GhvYj645Uo31Ncv1Kc31MJLWeOjZoNaOXecTYeq41lO7jCzXlaznOOXeAvgP9SX4/xUtjpwoCogC&#10;ooAoIAqIAqJADSggILkF1gpIbtkMUEBy4aRcPY2o24BchGHInFU3PnOmqKjEHGAKOcVMkzVIRt6V&#10;bkMx5RVE9FmvXqfVMSmC0BUtnkmdU1SyGpAA1YtEzIbUN2E8V6sNxfRVVnNyoAKG8yb714PGi4im&#10;jF4PV/NSZzyui9EiLno2ZDggTbMCxQN7r/cv950X93ZGMXUvpR/T1L1BReP3nKf6MPeWg72eAFTm&#10;NwDzCAAAdvQDRCeqcZP0+n8t68FNrJW+LEYr17jPGiSnGWP5YRNjnVWV9TXj9cm3NsR9XtC/CZvs&#10;2XkUMzac60rWczz3UFhAcrGjQs4TBUQBUUAUEAVEAVFAFBAFakCB0Bu1glfMY+qOqLTpVxMdVCRE&#10;RrblAMn65ta2fyhjG5D1SgXgz1AAfr6nn5M0c71i7syukegO9fprOxVN2CfnW5rkTRsHQ7Koc+iw&#10;Dh17lGFEMtctq7HQGtoQ0l+RObmI6PCFRP2Gx8PkpuuIrh7mgMi5wrIc11nNtRAdzDRBY0itg9dN&#10;Jxp2ULy/eVA+quAs1tbQ8a8tU24kekhtVTByVctZBSBZ/c2273BpOEpB5EtVVPos9VbGAA9IrsY6&#10;HVxmDfZlFut1OUBysKZIqK5dU29V+y/kItnNMVSt9TXr9Snt2qLTW0A77YbHWa0rWc9x9KmA5KJG&#10;hJwkCogCooAoIAqIAqKAKCAK1IYCwTdqqG7uVdln1TuWQ3KwklsB24XDOhP17ZK8IVxIq8sFknXZ&#10;FWoDt1O/3v2Eei31ZuM199yHwZrhdXPlj/ionUfuleE91SvjrHvSxjmhfZ1JnQM6OrQ+5QDJvrEA&#10;24YTDlRQ3rQjcbSpltsQPL4C+so1J5uVy9BM9eAivxbkxmPP7uvtLhKzzmhcZzrXArSIJMmtJ/PU&#10;Q6ORgKR8NDosU5LyrvC6pKvi0h/1vpToJIz70Ac4MRpgDg1S+8v2ygHC/BiKsbZw6Vrua01r6MtS&#10;1+tygeQs1tiqrq8Zr09plxakNz28fRt7OvPPal3JeI4LSC5mNMg5ooAoIAqIAqKAKCAKiAKiQI0o&#10;EHyjViP1lWqIAqJA5RVI9XCn8tWTEsuhQChILkfZkqcoIAq0WgUEJLfarpWGiQKigCggCogCooAo&#10;IAq0BQUEELWFXpY2igKlKSDrRGn61eXZApLrstuk0qJArSsgILnWe0jqJwqIAqKAKCAKiAKigCgg&#10;CsQpYG2kEuebKwKKAqJA21ZAQHIb7H8ByW2w06XJokD5FRCQXH6NpQRRQBQQBUQBUUAUEAVEAVGg&#10;LAqsVR6nfdVmSvNzubs2UypLwZKpKCAK1JUCApLrqruyqayA5Gx0lFxEAVEgooCAZBkQooAoIAqI&#10;AqKAKCAKiAKiQJ0pcEE7tfGb2gQucvQhWjGTqMMGddYYqa4oIAqUXQEByWWXuPYKEJBce30iNRIF&#10;WoECApJbQSdKE0QBUUAUEAVEAVFAFBAF2pYCe/wH0SqryWJr0bbGgLRWFEijgIDkNGq1krQCkltJ&#10;R0ozRIHaUkBAcm31h9RGFBAFRAFRQBQQBUQBUUAU8CrQU4Hk+blUjaOIzjtJWVx0IZJgZK90kkAU&#10;aJMKCEhug90uILkNdro0WRQovwICksuvsZQgCogCooAoIAqIAqKAKCAKiAKigCggCogCooAoIAqI&#10;AqJAXSsgILmuu08qLwqIAqKAKCAKiAKigCggCogCooAoIAqIAqKAKCAKiAKiQPkVEJBcfo2lBFFA&#10;FBAFRAFRQBQQBUQBUUAUEAVEAVFAFBAFRAFRQBQQBepaAQHJdd19UnlRQBQQBUQBUUAUEAVEAVFA&#10;FBAFRAFRQBQQBUQBUUAUEAXKr4CA5PJrLCWIAqKAKCAKiAKigCggCogCooAoIAqIAqKAKCAKiAKi&#10;gChQ1woISK7r7pPKiwKigCggCogCooAoIAqIAqKAKCAKiAKigCggCogCooAoUH4FBCSXX2MpQRQQ&#10;BUQBUUAUEAVEAVFAFBAFRAFRQBQQBUQBUUAUEAVEgbpWQEByXXefVF4UEAVEAVFAFBAFRAFRQBQQ&#10;BUQBUUAUEAVEAVFAFBAFRIHyKyAgufwaSwmigCggCogCooAoIAqIAqKAKCAKiAKigCggCogCooAo&#10;IArUtQICkuu6+6TyooAoIAqIAqKAKCAKiAKigCggCogCooAoIAqIAqKAKCAKlF8BAcnl11hKEAVE&#10;AVFAFBAFRAFRQBQQBUQBUUAUEAVEAVFAFBAFRAFRoK4VEJBc190nlRcFRAFRQBQQBUQBUUAUEAVE&#10;AVFAFBAFRAFRQBQQBUQBUaD8CtQYSF5Ha1dOpyvOOIeunb8NNV13C109rDs1bFB+IaQEUaByCsg4&#10;r5zWUlLrVEDmUOvsV2lV61NA5mrr61NpkSggCogCooAoIAqIAqJAW1agtkDy2sU0tm8/Gjm/Odcn&#10;XWjUnEfoml7btuU+krbXggLN02hQuwE02a5L01RaM6k/NaSpYy2O86+X0dhOXWnkKqshu4+hpctH&#10;UJf/TNNASSsKlFmBWpxDZW6yL/t1zctoxsz76IYh19L8fOIG6jNhLs0c3IlKfx77NTVPO4faDbjV&#10;XiSoaeo8mtR/R18V5fO2qIDM1TbR618vG0uduo6kwq8QS2n5iC4kXyGKHQZv0LRBPWnAZFvZM2jq&#10;mnHUv0GUTVK2NsblWlo2ti91Hbn+ytxS50Yas3QGjeiyWbGDQ84TBUQBUUAUEAWqpkDxIDkOrKVq&#10;inURdeS5+5ha+hL6FTUve4yeeO0z+nDRbTTk2lnR1jY00ZibTqA9dz2U+nZpyODGPZWYZUusAcUT&#10;r9H/efkBGjpyMjHmX19gAzWO+jWde/A2RFvtQ316daBW97Vo7UqafcuVNMhufzEguRbH+bpmWnbn&#10;DTTiFBNCqR4WkFy2eSUZl6BALc6hEppT2qnqujT3KhrY+3IDIK/PMbtrKCJLZ9MtV46gkZNfMKq8&#10;u4Dk0jqwdZ8tc7V192+udeuaF9OdN1xKp1jfi7Nbf9qEjI5GfkwrZ0+gKwcNp8mRL98CkkNGRG2M&#10;S9w73ks3jLhAvW1rdqKA5JA+lDSigCggCogCtalA8SBZgbW5s5bSUw9cZd1UpmmodRGt+ciVuKfK&#10;dpsBVsfRrZf2ow6blR4HlkbRLNPGfQELKaNh8FRaclt/al+/zXc009H/xYDkmh3njohDAckhw13S&#10;VFqBmp1DlRaCaN3qaXR6twE0ke9PGwbThLnX0+AO/6Zppx9Ho/a6I9uIwIK3FwQkV77X66hEmat1&#10;1FmlVrUwelZAcqmatpxfGFkrIDlc2RoZlwUP1QQkh/ehpBQFRAFRQBSoNQWKB8n5lrhed/XdWH5B&#10;Kyc2Ucch71qv9dS6lx6DxPeoacyvaejJx1GXhg2VEu6nzfULU90Rbg1NY+imE7rSfn0OjwDylojl&#10;FfSS+VChVQLIjEAy1eo4F5Bcawu01CdOgVqdQ5XuMb6W/m++4IZRc2j5Nb1oC7XOfDz3Eur+1AB6&#10;OstXywUkV7qT67w8mat13oEpql8jwC5FjeslqYDkUnqqRsalgORSOlHOFQVEAVFAFKgxBaoEkhlY&#10;ragzfygGidvRhBWTVcTXxkZ3qpulZTdS367DjdeLT3Skq7ERUFAdF0TeJ3DjQ+OG8Y3hrdBbNyuQ&#10;XKtjQEByrfZMTdTLiCwsb5SZuZZKxE5y32d9gxygvYDkmpiO0UoE9FsN1ro8VfpQ+ZH+RPmRPizW&#10;TE6ByzlWsl6PyjNC6jFXAcml9FqNjEsByaV0opwrCogCooAoUGMKVAkk82taD9OZ5d5oYN0H1Pze&#10;ZtTwbUQOl3rkQOLsn9KKmYOpg23b0ApusAtek1aSpYuszml0y7ECkksdbhU/X0ByxSWvmwINOKPq&#10;XFaQHHkVXkByRUFyiPat4DpXN9MutKIh/RaaV12nsx7ot8o3o0rsoLKOlRoBdpAo0+/+JWqewekC&#10;kksRsUbGpYDkUjpRzhUFRAFRQBSoMQWqBpLV9u80qN3NtG+5QDI2D5t+N910znX0+vDpNGPEQRls&#10;AJfbbO+jPdwbytX9DfZ7NPeCo6j3tcuMYZo2qjr3qvX/HCQgucYmu786ApL9GrXNFOtWTqSjOw4h&#10;3l60fCDZtmoQkFw5kByofd1f51rbHA7st9bWbFd71i2niUf3oiGzcobhApItlco9VmoA2JXlu3/1&#10;J4+A5FL6oAbGJaovILmUTpRzRQFRQBQQBWpMgeqB5IgQLp9lJIjzWoaFwt9o1nNL6YGhI62djPvQ&#10;qD/0pLcuu6jl743X0dIZw6hLJTa9q/cb7I/n0gWdetO15qbCfSa4o69TD+TCL3ItWURBEfyWp999&#10;E50zcjI1RzayUztXz51HL3z4Di26+TJr52Pko+w3xlxE/Xv2pL5dGoiDxQu/fLeUuvuYBTSv50e0&#10;aN69NBRlcXsaR9GEc4+mHpYPdMvHcdYW/WjzgvGIDRdH06VDfki9OmyRyz3tOMdpaPdjtODRW2mI&#10;tRu6KkDV9QjqfOh/5by6OX16nVoqWCJILviSnGt25GYeD2Meortvukxt0vk5NU2dR5P675hLmJvX&#10;C2bSzUOuNSxi1JyecC6ddHSf9e0smGvry1o0ryc1L5pH0yJrA/I4g77f47+M/sA5pY5LDAtsPPpX&#10;ejQyLtH/v6bzTjouMh55mGlf8YV2HdWnDU005qb/pp7dzT7ls2LGAsbBeSfR0X27UEP+LYmYdvF8&#10;ViN+2Yx5NG+asVkq8rl0CJ3Uq0PuoVvLnHvuqWnROcLVyUu+1NjMrbh52qKhb/NWrBX308mvXUjt&#10;Btxq18IaS8bHAAt2W/FxrNZZaGdVz/try0PKhfZ6FLOuucdcYSFBwD9Y+xk0ostmeJ2IxnbqSiNX&#10;cXl8nd7SMV4w7y6gISc1xmw8m2LOezW0E6RdO1vOj5ubeo+A/j2pe2SeJawhqeZawHi1x0Jwv8XN&#10;GevNgjyAw3cqayMvXdYL9OGHi6y1OVdv51wKud7FpeEH2Bs45oU9ppK+Dxq6WlC5uDXYNwhTzmPX&#10;NVcXkab9vjrxNSpkfc3N8XyWaa457rkQuwYVcd1Us7OI7/7rFL87x3HNCB3/uTJfeI8+XHRb4fcw&#10;fSlxrA2ZfUdp6YxYkLz5y4XXzoJrecAYySUJmxdfKfuYvso+Zr47Y/O7u+N7oR4TJ79GQ9oNoMlW&#10;DjxeNij4joTvVNfQ2PP+O/c90DUWcB9g7l/DmbtAcss9wJJn/xpd0xLvATi/tPM8d14gSA7rgyze&#10;sg0fF5JSFBAFRAFRQBSwFagsSNY39Ivpo716WjAHXwhm0y1XjlBw6QXzm38hHFB5LL7xQuo33IB/&#10;cf3Ku9d3YpBX5gFQ8CUhbTRvmeuXmH3Lxkydel+1Hqqq9EEgIqjauCH5M0244hILAjOE2J6aF99G&#10;F/Y7Z/2DgQhIjgN+duHqi+SEP9H4wftoGBYB00H1zCVqvJzmTLmIeunNFPkoBMkNTVfRr3eYRz+z&#10;IS+f0nA2TV1yHfVvj3xSjHNd99l0ycBBdNV8k+zbjbAjNovTqSXXEkEybgzvm0BXRCAw8s1Bie3f&#10;teau+aDoY1o+8RfUa8jEyPiLtNaczxHokaZj+9BFcybS6F7tcw8bShmXqj+X30ln9zrFephl1ic6&#10;HvUY8J7jiMJd+wJNPPvHNCSyPkbb3dB0B80d/1PqpB+aqXbNnkBXDhoerRuAz/X70vO/sB/AcV77&#10;0OCpD9Ft/XdW+oSNpegaEXaOfvBjzNPCSB1Xn0KXB+jMzZ8Iu1YEzyHHmChZuxRjct1qmnvJYOp9&#10;Fcd7u85VN9EXTaIpo49seVgQ99DGOjVo/Q7KyxiTBYAEN++n0w4PX+14wNdSIbc9Uso5n0bSotZO&#10;9yazBcUWXBuymGu5UgLmeb5Pg/sNc2Yp3TfhmkIIlrvGbt+8kG688Ewanl9fLJAcVJbuaJow93oa&#10;rL9zhVzv4tJgTP2C9n3+eus74freWD+m4mB0wWTIvSVV5BrsG3/FzONYjdK031ex0PXCuu4EjMXo&#10;NQf1CIn8DNHfvm7qxbzI7/4YY/NLGP+B4wvD37wGZ/YdpaV/C0AyruW/3oEe/pn50D363WP9tTxg&#10;jKT6brIhNc+9igb2vtx44J8rA/WadDGdeWTugbT9vVB9ft30q2nY3p/QnFuupEFmIIfWcAxdv+/z&#10;9Avr7/kWNI6hOWM706v3jXVCfZ2uIIAo9HuJoZPzHgDjsIjrNWfrBckhc0Pe0goZzZJGFBAFRAFR&#10;oPwKVBYk64jXn9Fb48woRKOR3ojer2j1tOHUbcB4I4KUgd9/qi+L0+mKM84xbmZNKFJuMQtBbDpv&#10;4XLXz5e/I9o2NiLcl1fC584+nk4X0xQ6Y8BV0S+lDpB8Dp1JNw06no7iqMm1y2naFcNogAlyGy6i&#10;OctHU68tODzT0TYVdXDH2PPop7noZRe0Lew/Vz4X0dRbL6T+OupYAYVpV1vtaKA+E+bSzMGd8lHS&#10;8RF9HJnrgsiIxhhHt17aryWyT305n62/hL9OwyP2MC1fmIvTqUSQnOt2Z+TMinOIJpwf7af8+Gpv&#10;PcRYD822V1+8T+82gCYyS7ci5AvLUtFqd1xB5/30oBbg5vrSH4H7+Uo7oiw949KO4Ocbj+2badrp&#10;x9GAifxQzHigZPpTRm5UWqJrHnnwdhX9a/epbTnD4HM7xRPN9bBwrDn1mXojXdq/k3rQYmyOaT6s&#10;KHgLIQQO8JwvZfypPLw3Wkn9ZV1XIl6gOG89MKYC0Fj40C8b7XxrZdR7Wt1GrwfGZN+wOtaSIHDj&#10;q0Pu86K1t9cmx5qcj7DkDWrt62X4nPe1pnAtD1k7HZvl5uenGpY2NHG8qVP6eDHHgvVwAzDmkQdp&#10;knrLYuFw8w2AFHPG+UbN/9KKizegCZHvTVDYBZIvIxpzCQ06/uhcIIB7/WgYNYeWX9OL8o/vvd/r&#10;VHEFaYoZU4HXr6LWYN+oK3EeZ9J+Xx3TjJVirzkB14pirpuUxXd/1xtlIeM/N67O+Vy9LXQqHX/U&#10;4bm3K1zf97rQqDmP0DW9ts13RlbfUUpfXzzjI/W8cAWfxAXPsKXKy5Y+vu/m7oeNDU3X0aSLh9CR&#10;ue/dhUEIdj8UjsuGpnE0/erT6SAdLBL6XajEee67xqbug4A5L0lEAVFAFBAFRIEyKVBRkNzyRegW&#10;6h55nd1ome+Gw/a/KwCdtv+byjsCI8ukIrK16+aCVWUsvvSsXf7IcdYiJZTmumFq6kk0eQrN16/H&#10;nkC7bfB+i33FTuNozaT+Cq3gwBfBJlo06H8jX9K19JZ/q22XEW9JwXnrXGjtshupb9fhBsy2vxTH&#10;WVuY+TgiH+wx6Bvn5OgLl8WIviG7grabYb6OWopOgTfinu4vvOFppKYm1cWT57e8AnrCbrSBfkV6&#10;Ku2EtaDfp1Ffywh0srWI9kmQb2ABUAyB+wpkJI7LY+iTiU3Uccj/5tQw8yyEZPwwYZ1eA0cSXAEK&#10;gAtycvRpwfg2x4J9U+4F7RYgcr5abacJgAP5MVHK+FOZ+G60uBzvHHI82IsArsJrhd0f/rHlilSz&#10;tfNMFrv/rIdgBX1f8JAsTd946pKZ9q5+tK4lBddyc14nz/nkVhS7dtrnWSCioL4hwCjlXDPHdEE/&#10;o9UtdfzZdrcaVjIp5owLJDcOpCaaR5Pnb6OtoU7YbcPc6/u70tQ146h/w3+2yI2x0WUpDYo8oMUH&#10;ju9cti+xd66qbELSFIxP+/tJ2PXLnNeha7D3G0+p8ziT9ntrGby+Fn/N8a1H9ngJu25ukMl3fxe0&#10;DBn/LeOqy6KTog9I9NdGy5Nb/cl+C8R/HVEnBXxH8edT2vWoqHlRUO+Y7zWsE422rPICvlMHaNzy&#10;vSlqy+d7U6rwbR3XPcCx6i2ou5Sl01Ytk6vUee65xhbVBwHTXpKIAqKAKCAKiALlUKBMIDmpqglw&#10;0vdluuDLgv2KT9iNRPZC2tES9qvS2ZeYfY6uV78qAZJbXmUbN/Rk6pf3Ns5BoEldaVkeJCe02AtA&#10;Ar6sInsH5I5GE4fkE5Am9TgvhBYtaqDPzqKXh97T4l3qO7w6ZTN/Cm94XL51gCIn0qSDJ9Pt+8yO&#10;bORGEYhi6xkdk/6bK4ji6BMbzDv8DBPH5e1700xzUyeK9lFBvXIPE7YzQDIiZEflo4PjOs8DPAvq&#10;HYVXIfr40/jggG/g5T73jj+VLiSNc67aa1UhUPTe4Fvwzq9Lgm8lA7hEaRwRXV4I54+0CrKzcNUr&#10;M+1da2m0f5IBefKcT5S04DtC4Nrp/W7hsDWyIm9LHi+RuWxF5CY1OrTfXOsgHt6OG0on9zP81bUW&#10;99HBywyQHFt+wDXDd70Lms/+MRVqzRTtp5A12Le+ZTCPs9LIV9WgsVLKNcdzrfA8kIm7bjZ452fA&#10;OCzL+PdfG0PWhZDvKCH5hKSJGyLFzQvHg6SCIBqeH3fQvvbbebH7jiQHZxRe43z94Ps8p0riPUAG&#10;8zwFSA77fuib8PK5KCAKiAKigChQPgUEJJesre1pVY8QGSIUEZEct5mIpWnkS5/jHCf4wKu8i4kO&#10;ym/8ldBR3pujALirs3e8/haBBSH5BKRJvGl0vS6YMsoxTiqvTiE3Y/4J44pIHhOx30AeeJVwIS2m&#10;79JeL/wyuhFOBKYV6mmOl7AbJ0e77Ii/tONyrxfo7MhGMdGHWgX1yrXpgJcnRqG5lhObR51Oh3Xu&#10;7tiYz3MDVFBvTz3sV9Y1n1kfJd3Su6VEJJcyT9W53jEad8NngeQQMJPqps6lS4h2SfMlYK3wWlcE&#10;3iD7p2122qOsRP1960zynI9vSvFrp38O+OocNhYSy3FE3mmrE7Vp57mHHUiHFmzyl1MidM64oI39&#10;4EJnCd/4Z9XFt3vMBolmD/h1CYo2Dpmv3jQBdcGVp+ANJt8a7Js8Gcxjb9t8c8pXxzRjpZRrjufc&#10;tGsuj8/P7IjTYoJIHP1U8vj3r7/+tUUvmIUbAlb4wWbR86IA8ttvfOXuLe48xNgvhMdrBnNHZ+Xr&#10;B9/nXJ+ke4AM6uoZ/0X3QeD0l2SigCggCogCokCWCpQJJLsjWathbeF8dTEzBS2I3Gj65aYoJHQj&#10;mxRZpksKcHQ17Xz3D6xdmD0RyXrzxHk0b9pV8Rvi2NHGocCuoAG8c/YaevmB+PJaTrNvMkK+ALq/&#10;jEatUULyCUhTEmTx9WwpOoXdiPtqEAaSOZfwjWz4jExAsg1L047LtHOWb1g3eM3yT7bUtLy7XTdI&#10;yfpXGySXMv5Uy0KhmA+8FNzcOtaygrI8UeVFQfik3nI8vCuwYvI93Aq9QfbN2gy1R1Fp1zhP9cKi&#10;rItdv0IAdCVAj8MHNqKL5f/On4XOmWCQ7OoMwOV59MIHL9EDyqd5ctL+r96oesdc9M1n75jSCQph&#10;nAsUrku7BvvmTgbzOJP2++oZOsfTbkxmXnPSgmTvxG/ZIHED20LCHkN+qyJn1K8TJDvqhMCGWS/Q&#10;By8/oPYwSN7o2/vmi+M64hy7VroQIB2SJlbxoueF7RusSjAheO5afOdPLe90XZGA78teSOz+7p7e&#10;2gL5JM3lDOa5b60uug8C5r4kEQVEAVFAFBAFMlagoiC5xV+qjJvtLb+Tzu51inGTY/lbZSyeualP&#10;dOOGlAWlhVIps/cnB0i+gQ594rxoZKg6MewG3hWNFXNuWmCnK+/a1CSpVcWCZN+XWt/ngV+ME28a&#10;Q6NmXO0vVafAG3HPgEoHkh3t9d5brt9sKvTGyZsu5bgszM9b6ZYbYmU56trYMXq2sUloYNT/+vOr&#10;CZJLHX+qFb4bLW6oD7x4/VRdZaW3TfGOq8RhEeCn7riJjj7cqkeQXNqcj5e02LUzxFvUnyZkLHjT&#10;uDYHtRpcsAls6JwpFiS7NrRNGte1DpJV3VOtwd4vUBnMY996hjqEpPHVNWSslHTNSV6Pir9uejbb&#10;C/ruX8z6ELMJW4LOxYFk/xsN3rVDDxHf20XJA6TYeVEYScvfYbanf+m9JD6Leg3nqxHynTrkGudL&#10;4/ucK5QEizOY5wHzr9g+8E19+VwUEAVEAVFAFMhagcqCZB3Bupg+2qtnbtdvqzkhX5QDbrRacs3C&#10;+y5ObvPLpdqk5rpb6Oph3alhg6y7p7L5OV+rcm3y5qiW6wbh/7d3/rFZVWccf2KMMUbJhrrlLUuM&#10;LLIuaSRSxPkj2hZFcauwdsNoRuvaEEhEbQhFOiC6AEFog1hnoiMvg9ehEUeH4NRQoWyREBGyLOkf&#10;gNPNLZZsJoY4QozLyO65769z7z33Ps/90Xrv2y9/Gd/bc8/5nOc5P77nuecxitAhBTv1Km+9XPdH&#10;soszyWJVvYlbKErKETwTNlpPGDUTn9PXISTHe6ds48SLQN5NOnOIwtoc47sqwmlPntZ3b9GSO2p/&#10;U4no+dS6B7uZ2gsqPV/xn/RwRz0r4cM/I9uExbc/q8JSrtxcgYhkKqVJk08iSblSgUQAABFGSURB&#10;VLEvGh4N1M+m3orZ6iJ9PJ/3b1DUctMSkVxumYr+/R3l16+lLUdMob+ue5+l/RZJSDbcgepYWwmY&#10;c77K2kuJC1uOoC668YjHYG5hl0CkIts2zqeEbi6yFdl4b35j2Ihk96F/QDtir/0jCMmm62YcXx7y&#10;rPj51XYAbzT9REckl9FH8QtTJK3aO/zhNnrvhy3U7UmyV3kZnRxodX4JKfgqZ9zuSA683i4BPxf5&#10;n8UmSh8IhwA8BgIgAAIgAAJJEZhYIZmrtWQxbZcRENGkkscMPkjNt99NjbnLuDdG+F2/zmI8xeoI&#10;VYv9J6Z7kmVR3eMnJPOfFPPik0DctdlxmwJJOYJnwt6R7L7P19jPSXAKuRH3sbdwEcmCBCYBdh15&#10;k8ZGzTGCLZv8R+qMX9HZk+/S0ZHXXJ/M/pTypwvUNeO8lZTwPpq75WSlwHQKyUnYn9VE6UaLmyu4&#10;3xXNsPd1Jn61hWCsYMckbsyS2iHPo1KShG3YMU54WBbcGsNYIho7JQcu/NgoGYskz+htvHj2JB04&#10;OkJDjuskXHeQSn0mkpDMXa3CcxFF0sa2KUVNUBejAXFj8OWMEyXgx4m0X+DrIlvhE5X6v4kZj2LP&#10;m3HW/hGEZOb6I37NKBlbZLYrGTskzwispPRIGL8wHcZZSZZX3UX/2PJHmr73Tdredh15j2QS8B3R&#10;2l04T3oODvSxNoG6ivxP76EwfSDvWTwJAiAAAiAAAkkQyKCQXBVyh413bgVh0SOJrZt0V/2KXlq3&#10;UJBQplymJiJTF+UPP0td9VNC9IP+6Xc6ReiLnw7RkpvbaYcWCOX5lNbQ4vETkgWLN3ZxJihDtcmz&#10;yXFFfonucxO8i9k0eiM7JVE7gveynKJuxJ0GEU5INkWcy5MLyjZO3o2x5+70sJHyng0Hc594CZGq&#10;7017ZtHRzS3kHjmcvlfu80vpjP1p6OtVyJ6IHf8hSMKHf0ayCUvC/qx2sDZaARkQ8aqe4cUQT7sn&#10;OLmRSjj5xeG1VD93E1WGW/aAwz0mSfpGOEUlxt56X+gxTu7zgTO8J5GaZOw0jf389UjuMYT3I0ZU&#10;Usxu2kuzjm6glikuycUV8ec4TJL2WxQhmRU4BXMGWwZvL3afs+UI6mIXE3YMvpJxoAT8mG2bpP0C&#10;PxfZiiEKXTznMONRxHmz2LI4a3/19+GFZN6n+fGXL8M8XyU+vjDmEdsvjMlCrZcGHuYJ1g3sYapq&#10;GNcP3O8lOJ49gB5Ik4CfCw6vw60P1diU/n2lYGTCIyAAAiAAAhkkkDEhOWZyO88iwVrjrDIlgDD3&#10;pElkZfu8IgyYTuzdogBb2gQ8YEr4Y10l0beLXtlwj+/1HeMnJBs2Ne7rNtjNkWSxKolmk5QjeIbb&#10;NBo+E+TF/CQ4yTbinBGGFZLJswHR7ggWbH7qZ/dS9eIHgyDFHhCYNuncFRKG5D5de+mD7W00LeBL&#10;aJtN6+f061MGscixGaq2w3OwkHvUkP3cDEqyieWfkWzCkrA/qw2sL5fayfmQSaR1iCF8ciaeizTa&#10;LMCIPbbptF9v3/fRIYftSPqG89jS74mxN/mT66Alhs8HtibS2GkScrj6eufu2PZi2/RS+uzX79Dm&#10;lmtczdTHZlfdpP0WQUjzjs2uaGhJFDDrqwJ7UTTYcmTzV5QxmPWguH7Mtk3SfraW4vE1+pzDjUfR&#10;5k1dRLYTPUZKbB1eSPYe6pe/FCpHqXPtFc4RgjVK7PFFspYKuTZxFumzd+jfRwdWziHzcYxgvcyK&#10;xKoWXD9wv6syDHsA914jrp8LhORw68NLvIfRlMZ9pWBswiMgAAIgAAKZI5AxITlMNmnrs6r+tdT5&#10;wPzqfcympHbiSAtzQjm2xytCsukONFkUI/uOxB/wSZrVtIryj82nO+bd6YjiVp/f7ts9SMtd2ayT&#10;uSPZJMDPo75DO2hDyzTrUzlTXfloMnIsEE0JVUxipmTRK3hGsGn0Hlqoe6E300DPg64rW76gj858&#10;SdfPuIbOu6Mbrbssw3GSbcQ5cwstJKtIo5PPUevsFdp9wVbEfv5J6l7UpNma+szvPRqru6PCwPsu&#10;10bPkCjKKMqHjUhWEM4fp4HWhdRbucdU9dEGWtf9E8cd8Mo/3hqro/sbc3SxlAznQkc/DXY+QPe1&#10;zChtsCw7Hs7Txs4VdrJQZx0NWdGVL67rpkWVv1f7IOsO+rfGqO7+xsqBTzKbT8OVN01P06FX+qil&#10;cn1QEn5qtcGzUfM5xBL4kLd/yv6Qowtn9tH6pcu1O2jdAoFMAJDwDfYXd99q7b1wiobWP0HtWw6W&#10;inCLeJINNOet2u9Jsmf7J7rPcy0KP3Z+y5pHDPWp2Lglfg09Q0vbN1XHJ0PuAIktBD5TZnZBXc/1&#10;c3rgvvI8q+anYXpx40rqLYxag4PrIEnab1GEZENkP+m+b0rEx0bVG9Y9rL1IhFRuDCpaTrkPwo3B&#10;nNXF9ONE2s/VMcT4SlHnHIFgF2HevMSUv8K3uYa1v/1seCE5eD4yJ+Ljk+1FW6PEHl8Y80jELzxj&#10;kXdedVZDsF5mRWLJPMjZpbW2PL6dVi9cziRrj+nnEiHZCoyQj01Z2lcKxic8AgIgAAIgkCkC0YVk&#10;O3HeCI0MbSpuboz/lBi0hG65+nq6tbUqbngfVQLRa7Rt5ZOG5DK6oPSV9zNvFrcmpsWMSDZF3bKv&#10;z1xEcrlFapF8hPbkN1N3RchgW6s9oIuY6n8HJxDKKWGtrZluN9mJKZGHXpWmh6mDRqigJyZSd2Xv&#10;WkPL7lFCXcC9esYmWRuR/Kv0QldDNYrCSn4x/OJG6nSJ5dauvnpFyhX/ouPPraaFKwrVT9Xt8ssi&#10;8I+pbuz3AjtXIa3ybOGVjUscTnOvotMvb6OVjxiSv1mi5c6BHlpsCaGBaYcCE4SozV0ftTU3U6ux&#10;HJ/DC0//OA8JwvpkrmMnHX5hMdVfWW5JDLuM0EdWZhlyRlAbDNAj0qo9sFtU9PHFynjjFKYdT1ei&#10;uS43bJ5KTzr63CT66SWWomi/bSUGXPIjat/hMx+wfqrKNAgY+qs6dtMHj/+PXmfnimL/8hnQ1VOG&#10;sUoT9eOxE4yZoiRSbkHdJS66X6MOGnoW0fzAedf9Rxz7PXR6zRTaXxY0HX9evarpirNH6bnVy2iF&#10;Z11gPbNzPfUsnlM66Ijm8zzRCGOnXai1Djm8iR6e+7Q5AWb5xR7/TMjXZo7RVkeCQlNL3bYq8RnV&#10;b1fTe35zOZNXIvhLLMsuO5qJCq84mOU6ttKuNT+jhv+8w8x3d1pz4qGqSB7XpjwipV5gUcDOX/da&#10;tDGYM7zE/TiKT3GV5Hx8L43tarNWLOHnnJs+O04vb1tHj3jWi+5D8Cj+aUr6yLVVPzgMWMsG2r8p&#10;ylZ/bxN1dFjmXzii/U+11hmgNcvusQ/BE1mjTMB8JKqnaW3i6AZnPwV+SSdZU9Nf+XU3nXEduJYr&#10;pPeDN2lxoPVYNrF13zP0xBzDmjeSnzN73NK8eO2fw64Ps/KlK+er+B0EQAAEQCCLBKILyYYIPl8A&#10;bCIdTujTPvc9P0o7Hn2Iun3Fa0MtKnd0qWS45Ui08HckixZa7tc72p7Nu6zshD/HPqH/fvyGKyFY&#10;ubGlA4NvKPFmKjW4IpaLTwmiyYPsRB1c7NtNg8t7KxEDVfH5ezS21ZX5Wb2yEm1usK+mFdQ/Z5R6&#10;HZse1Y6ldO8ddzsiSu3qm6LZK31dss9r/+K6t9W54eg/8So1jzzkzFDtsBfDtQz2gc0x+tuHbvZq&#10;c/ZLeuy2Wc5Dmqic8tfR7gARQ5TgLZBRsaFcOebkUpYUrw4aFtxAUxuaHX3j9UmrD/sb6HjvVk3Y&#10;KLG69y6ap0fwJmGXqgy/QzV7g7qApk9tqL5Xie0HR+ncuffp+W6naF9s42y60eg/6kV+iVeKIv2C&#10;6XWa7wX5Wzki8JvejOmaPTr7ynSwZLDBqPZXFi/s95vE/eIYc9vMGyk3spRu6T3iM934+ZDh0NP+&#10;wuIumnmrOzFr0ux8Z0btB7++Lbf7dtcBjCkSyfUedt411SuI/S00+5ON9J32l8wNKo231wYdlhjq&#10;FNbnJTTtZ8KOnaWC/RLcGcdbdgwJ42s30MeHR2j03L/p/eefch6q22NJG8260Tn+VVnE6De7kOC7&#10;pL1fHWkHg0YBXLV7Pz3+8aPMfLeNbj3WQ3VJ2pTpQFP39av+HmMM5qwvYT+O6FPBtQyyFfc4I59z&#10;gtfHBvsKM2+qBkVe+z9N33/3cX8bY+1fMXiTdg8+VQ2a0cTnmWODhoOJ6jw0vmuUMONLI10aZBix&#10;1ibVgqvXgTBXLEjW1LSfOuvaqWCsd4mx5Jmcarlaw/yJDo5+bv/3ufe3e4NkfL669L4+rJ8ze9zy&#10;vPhllPVhNveV3EiK30EABEAABNJPILqQ/LW1TYvEGp5VFGrceWk8gqcw4c7X1ia8eHwJSD6fG98a&#10;oPTxISD53HN83oxSQQAEQAAEQAAEJoZANtf+k26NUr7//qteOnHgCWqsfP01MVaCt4AACIAACIAA&#10;CEwMgYwJydqnp0zCKWeSDAjJE2NOaX0LhOS09kzcek26TVpcYPh7EAABEAABEMgUgeyu/SfbGqW4&#10;91pLlD9Mb3fVB1+HlikbRGVBAARAAARAAAR0ApkSknVxmPtE3pkkg0v4AKOobQIQkmu1fyfbJq1W&#10;+xHtAgEQAAEQAAETgSyv/SfXGqWUmPflH9DeD7ZS27TLYNAgAAIgAAIgAAI1SiBDQrLzTsjcqkN0&#10;anMLTTF2jCtBhiHDeo32J5plJAAhuVYNY3Jt0mq1F9EuEAABEAABEDARyPbav1bXKHa7fjGV3nq7&#10;i2bY1wtWk/KeDtyfwcpBAARAAARAAARqgUCGhGRrmWJ/MtVNB23yKgnRk9S9qMnOjFz8V0ym8M7+&#10;31STwuW6rC+snqWuerPkXAudiDZwBCAkc4Sy+nutbtKy2h+oNwiAAAiAAAgkSSDLa/9aXaMU23WE&#10;lp34La1snFJNZH66DdHISRo/ygIBEAABEACBlBLIlJBMpGenFRBt6qO9L62mthkQkQW0avMRKxP1&#10;8IsbqbO3QGfdLVQZmnsW0fzWRsq5EjbWJoxaapU1FgznaWPnCip4OlYdMj1Gi+bPo8YcPq2spV5H&#10;W0AABEAABCYbgSyu/Wt7jeIVyJVNzqO+QztoQ8s03I082VwU7QUBEAABEJh0BDImJBf75+LZk3Tg&#10;2Gn68I1N1FsYdXZaroP6BxfQ9KkNNK9lBl056boUDXYQODtEnXXtVPDD8t1+OnFqJTVeCm7ZIvBP&#10;GupspvbCRz7VRoLNbPUnagsCIAACIAAC/gSytfav7TXKxU+HaMnN7bSjfJBvBWbsHOihxY05iMhw&#10;YhAAARAAARCYBAQyKSRPgn5BE0EABEAABEAABEAABEAABEAABEAABEAABEAABEAgNQQgJKemK1AR&#10;EAABEAABEAABEAABEAABEAABEAABEAABEAABEEgnAQjJ6ewX1AoEQAAEQAAEQAAEQAAEQAAEQAAE&#10;QAAEQAAEQAAEUkMAQnJqugIVAQEQAAEQAAEQAAEQAAEQAAEQAAEQAAEQAAEQAIF0EoCQnM5+Qa1A&#10;AARAAARAAARAAARAAARAAARAAARAAARAAARAIDUEICSnpitQERAAARAAARAAARAAARAAARAAARAA&#10;ARAAARAAARBIJwEIyensF9QKBEAABEAABEAABEAABEAABEAABEAABEAABEAABFJDAEJyaroCFQEB&#10;EAABEAABEAABEAABEAABEAABEAABEAABEACBdBKAkJzOfkGtQAAEQAAEQAAEQAAEQAAEQAAEQAAE&#10;QAAEQAAEQCA1BCAkp6YrUBEQAAEQAAEQAAEQAAEQAAEQAAEQAAEQAAEQAAEQSCcBCMnp7BfUCgRA&#10;AARAAARAAARAAARAAARAAARAAARAAARAAARSQ+D/eA5iZ246DkYAAAAASUVORK5CYIJQSwMEFAAG&#10;AAgAAAAhAFNl+AfbAAAABQEAAA8AAABkcnMvZG93bnJldi54bWxMj0FLw0AQhe+C/2EZwZvdxFKV&#10;mE0pRT0VwVYQb9PsNAnNzobsNkn/vaMXe3kwvOG97+XLybVqoD40ng2kswQUceltw5WBz93r3ROo&#10;EJEttp7JwJkCLIvrqxwz60f+oGEbKyUhHDI0UMfYZVqHsiaHYeY7YvEOvncY5ewrbXscJdy1+j5J&#10;HrTDhqWhxo7WNZXH7ckZeBtxXM3Tl2FzPKzP37vF+9cmJWNub6bVM6hIU/x/hl98QYdCmPb+xDao&#10;1oAMiX8q3qNUgdobmCfpAnSR60v6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fBbvDGQMAAO4HAAAOAAAAAAAAAAAAAAAAADoCAABkcnMvZTJvRG9jLnhtbFBL&#10;AQItAAoAAAAAAAAAIQBTa4wbV1ICAFdSAgAUAAAAAAAAAAAAAAAAAH8FAABkcnMvbWVkaWEvaW1h&#10;Z2UxLnBuZ1BLAQItABQABgAIAAAAIQBTZfgH2wAAAAUBAAAPAAAAAAAAAAAAAAAAAAhYAgBkcnMv&#10;ZG93bnJldi54bWxQSwECLQAUAAYACAAAACEAqiYOvrwAAAAhAQAAGQAAAAAAAAAAAAAAAAAQWQIA&#10;ZHJzL19yZWxzL2Uyb0RvYy54bWwucmVsc1BLBQYAAAAABgAGAHwBAAAD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32710337" o:spid="_x0000_s1027" type="#_x0000_t75" style="position:absolute;width:4572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6UxgAAAOMAAAAPAAAAZHJzL2Rvd25yZXYueG1sRE9fa8Iw&#10;EH8X9h3CDXzTtBZ064wyBFHwaXXd89Hc2m7JpTax1m+/DAZ7vN//W29Ha8RAvW8dK0jnCQjiyumW&#10;awXv5/3sCYQPyBqNY1JwJw/bzcNkjbl2N36joQi1iCHsc1TQhNDlUvqqIYt+7jriyH263mKIZ19L&#10;3eMthlsjF0mylBZbjg0NdrRrqPourlZBZy5U3D+MP/CZT1zW5dfY7pWaPo6vLyACjeFf/Oc+6jj/&#10;OVus0iTLVvD7UwRAbn4AAAD//wMAUEsBAi0AFAAGAAgAAAAhANvh9svuAAAAhQEAABMAAAAAAAAA&#10;AAAAAAAAAAAAAFtDb250ZW50X1R5cGVzXS54bWxQSwECLQAUAAYACAAAACEAWvQsW78AAAAVAQAA&#10;CwAAAAAAAAAAAAAAAAAfAQAAX3JlbHMvLnJlbHNQSwECLQAUAAYACAAAACEAvWK+lMYAAADjAAAA&#10;DwAAAAAAAAAAAAAAAAAHAgAAZHJzL2Rvd25yZXYueG1sUEsFBgAAAAADAAMAtwAAAPoCAAAAAA==&#10;">
                  <v:imagedata r:id="rId150" o:title=""/>
                </v:shape>
                <v:rect id="Rectangle 1932710338" o:spid="_x0000_s1028" style="position:absolute;left:23812;top:15001;width:2181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8v2ywAAAOMAAAAPAAAAZHJzL2Rvd25yZXYueG1sRI9BS8NA&#10;EIXvgv9hGcGb3TQBa2O3RURRwYO2QnscsrNJMDsbsps0/nvnIHiceW/e+2azm32nJhpiG9jAcpGB&#10;Iq6Cbbk28HV4vrkDFROyxS4wGfihCLvt5cUGSxvO/EnTPtVKQjiWaKBJqS+1jlVDHuMi9MSiuTB4&#10;TDIOtbYDniXcdzrPslvtsWVpaLCnx4aq7/3oDZwcvhye3uK7dvnk1u3HeHSr0Zjrq/nhHlSiOf2b&#10;/65freCvi3y1zIpCoOUnWYDe/gIAAP//AwBQSwECLQAUAAYACAAAACEA2+H2y+4AAACFAQAAEwAA&#10;AAAAAAAAAAAAAAAAAAAAW0NvbnRlbnRfVHlwZXNdLnhtbFBLAQItABQABgAIAAAAIQBa9CxbvwAA&#10;ABUBAAALAAAAAAAAAAAAAAAAAB8BAABfcmVscy8ucmVsc1BLAQItABQABgAIAAAAIQAAp8v2ywAA&#10;AOMAAAAPAAAAAAAAAAAAAAAAAAcCAABkcnMvZG93bnJldi54bWxQSwUGAAAAAAMAAwC3AAAA/wIA&#10;AAAA&#10;" fillcolor="white [3212]" strokecolor="white [3212]" strokeweight="1pt"/>
                <w10:anchorlock/>
              </v:group>
            </w:pict>
          </mc:Fallback>
        </mc:AlternateContent>
      </w:r>
    </w:p>
    <w:p w14:paraId="45FF8E1A" w14:textId="77777777" w:rsidR="00C73C7B" w:rsidRDefault="00C73C7B" w:rsidP="00C73C7B">
      <w:pPr>
        <w:jc w:val="center"/>
        <w:rPr>
          <w:sz w:val="18"/>
          <w:szCs w:val="18"/>
          <w:u w:val="single"/>
        </w:rPr>
      </w:pPr>
      <w:r w:rsidRPr="275713A1">
        <w:rPr>
          <w:sz w:val="18"/>
          <w:szCs w:val="18"/>
        </w:rPr>
        <w:t>Figure A.5 -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37.</w:t>
      </w:r>
    </w:p>
    <w:p w14:paraId="77FB6252" w14:textId="77777777" w:rsidR="00C73C7B" w:rsidRDefault="00C73C7B" w:rsidP="00C73C7B">
      <w:pPr>
        <w:jc w:val="center"/>
      </w:pPr>
      <w:r>
        <w:t>Même s’il est important d’expliciter les variables de de chaque éléments, Shannon a mis une bonne vingtaine de page pour développer ces variables avant de dégager ce théorème. Comme par exemple la constante C, qui est la capacité du canal ou de réseau dans notre contexte qui est déterminé en premier lieu par :</w:t>
      </w:r>
      <w:r>
        <w:rPr>
          <w:noProof/>
          <w:lang w:eastAsia="fr-FR"/>
        </w:rPr>
        <w:drawing>
          <wp:inline distT="0" distB="0" distL="0" distR="0" wp14:anchorId="6660B9BD" wp14:editId="27C27E93">
            <wp:extent cx="4572000" cy="800100"/>
            <wp:effectExtent l="0" t="0" r="0" b="0"/>
            <wp:docPr id="1815530235" name="Image 181553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01F7CCB1" w14:textId="77777777" w:rsidR="00C73C7B" w:rsidRDefault="00C73C7B" w:rsidP="00C73C7B">
      <w:pPr>
        <w:jc w:val="center"/>
        <w:rPr>
          <w:sz w:val="18"/>
          <w:szCs w:val="18"/>
          <w:u w:val="single"/>
        </w:rPr>
      </w:pPr>
      <w:r w:rsidRPr="275713A1">
        <w:rPr>
          <w:sz w:val="18"/>
          <w:szCs w:val="18"/>
        </w:rPr>
        <w:t>Figure A.6 -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35.</w:t>
      </w:r>
    </w:p>
    <w:p w14:paraId="1A74612B" w14:textId="77777777" w:rsidR="00C73C7B" w:rsidRDefault="00C73C7B" w:rsidP="00C73C7B">
      <w:r>
        <w:t xml:space="preserve">Et où N(t) est une fonction bien spécifique, introduite suite à l’analyse de vingt pages, qui est utile dans la détermination par son équation caractéristique : </w:t>
      </w:r>
    </w:p>
    <w:p w14:paraId="7DC0714E" w14:textId="77777777" w:rsidR="00C73C7B" w:rsidRDefault="00C73C7B" w:rsidP="00C73C7B">
      <w:pPr>
        <w:jc w:val="center"/>
      </w:pPr>
      <w:r>
        <w:rPr>
          <w:noProof/>
          <w:lang w:eastAsia="fr-FR"/>
        </w:rPr>
        <w:drawing>
          <wp:inline distT="0" distB="0" distL="0" distR="0" wp14:anchorId="6B7E8AFE" wp14:editId="70A717F3">
            <wp:extent cx="4572000" cy="2028825"/>
            <wp:effectExtent l="0" t="0" r="0" b="0"/>
            <wp:docPr id="1741729326" name="Image 174172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5AC7C781" w14:textId="77777777" w:rsidR="00C73C7B" w:rsidRDefault="00C73C7B" w:rsidP="00C73C7B">
      <w:pPr>
        <w:jc w:val="center"/>
        <w:rPr>
          <w:sz w:val="18"/>
          <w:szCs w:val="18"/>
          <w:u w:val="single"/>
        </w:rPr>
      </w:pPr>
      <w:r w:rsidRPr="275713A1">
        <w:rPr>
          <w:sz w:val="18"/>
          <w:szCs w:val="18"/>
        </w:rPr>
        <w:t>Figure A.6 -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35.</w:t>
      </w:r>
    </w:p>
    <w:p w14:paraId="3D3D779B" w14:textId="77777777" w:rsidR="00C73C7B" w:rsidRDefault="00C73C7B" w:rsidP="00C73C7B">
      <w:r>
        <w:t xml:space="preserve">Sur ces bases, il extrapole et généralise son modèle sur le télégraphe à l’aide des processus de Markov, via l’exemple du </w:t>
      </w:r>
      <w:proofErr w:type="spellStart"/>
      <w:r>
        <w:t>décriptage</w:t>
      </w:r>
      <w:proofErr w:type="spellEnd"/>
      <w:r>
        <w:t xml:space="preserve"> d’un message, comme présenté ci-dessous : </w:t>
      </w:r>
    </w:p>
    <w:p w14:paraId="7A2243AE" w14:textId="77777777" w:rsidR="00C73C7B" w:rsidRDefault="00C73C7B" w:rsidP="00C73C7B">
      <w:pPr>
        <w:jc w:val="center"/>
      </w:pPr>
      <w:r>
        <w:rPr>
          <w:noProof/>
          <w:lang w:eastAsia="fr-FR"/>
        </w:rPr>
        <w:lastRenderedPageBreak/>
        <w:drawing>
          <wp:inline distT="0" distB="0" distL="0" distR="0" wp14:anchorId="554EB1D9" wp14:editId="4709B350">
            <wp:extent cx="4572000" cy="3133725"/>
            <wp:effectExtent l="0" t="0" r="0" b="0"/>
            <wp:docPr id="1599283146" name="Image 159928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0F8B6A44" w14:textId="77777777" w:rsidR="00C73C7B" w:rsidRDefault="00C73C7B" w:rsidP="00C73C7B">
      <w:pPr>
        <w:jc w:val="center"/>
        <w:rPr>
          <w:sz w:val="18"/>
          <w:szCs w:val="18"/>
          <w:u w:val="single"/>
        </w:rPr>
      </w:pPr>
      <w:r w:rsidRPr="275713A1">
        <w:rPr>
          <w:sz w:val="18"/>
          <w:szCs w:val="18"/>
        </w:rPr>
        <w:t>Figure A.7 -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42.</w:t>
      </w: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7350"/>
        <w:gridCol w:w="3105"/>
      </w:tblGrid>
      <w:tr w:rsidR="00C73C7B" w14:paraId="2414E928" w14:textId="77777777" w:rsidTr="002E46FA">
        <w:trPr>
          <w:trHeight w:val="300"/>
        </w:trPr>
        <w:tc>
          <w:tcPr>
            <w:tcW w:w="7350" w:type="dxa"/>
            <w:vAlign w:val="center"/>
          </w:tcPr>
          <w:p w14:paraId="72787683" w14:textId="77777777" w:rsidR="00C73C7B" w:rsidRDefault="00C73C7B" w:rsidP="002E46FA">
            <w:pPr>
              <w:jc w:val="center"/>
            </w:pPr>
            <w:r>
              <w:rPr>
                <w:noProof/>
                <w:lang w:eastAsia="fr-FR"/>
              </w:rPr>
              <w:drawing>
                <wp:inline distT="0" distB="0" distL="0" distR="0" wp14:anchorId="5A30E9F7" wp14:editId="218C83C5">
                  <wp:extent cx="4281996" cy="1810928"/>
                  <wp:effectExtent l="0" t="0" r="0" b="0"/>
                  <wp:docPr id="1289011538" name="Image 128901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281996" cy="1810928"/>
                          </a:xfrm>
                          <a:prstGeom prst="rect">
                            <a:avLst/>
                          </a:prstGeom>
                        </pic:spPr>
                      </pic:pic>
                    </a:graphicData>
                  </a:graphic>
                </wp:inline>
              </w:drawing>
            </w:r>
          </w:p>
        </w:tc>
        <w:tc>
          <w:tcPr>
            <w:tcW w:w="3105" w:type="dxa"/>
            <w:vAlign w:val="bottom"/>
          </w:tcPr>
          <w:p w14:paraId="12676831" w14:textId="77777777" w:rsidR="00C73C7B" w:rsidRDefault="00C73C7B" w:rsidP="002E46FA">
            <w:pPr>
              <w:jc w:val="center"/>
            </w:pPr>
            <w:r>
              <w:rPr>
                <w:noProof/>
                <w:lang w:eastAsia="fr-FR"/>
              </w:rPr>
              <w:drawing>
                <wp:inline distT="0" distB="0" distL="0" distR="0" wp14:anchorId="26A7EAA5" wp14:editId="12E179C3">
                  <wp:extent cx="1838354" cy="1650583"/>
                  <wp:effectExtent l="0" t="0" r="0" b="0"/>
                  <wp:docPr id="516512380" name="Image 5165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rcRect l="11764" t="2174" r="17279" b="4156"/>
                          <a:stretch>
                            <a:fillRect/>
                          </a:stretch>
                        </pic:blipFill>
                        <pic:spPr>
                          <a:xfrm>
                            <a:off x="0" y="0"/>
                            <a:ext cx="1838354" cy="1650583"/>
                          </a:xfrm>
                          <a:prstGeom prst="rect">
                            <a:avLst/>
                          </a:prstGeom>
                        </pic:spPr>
                      </pic:pic>
                    </a:graphicData>
                  </a:graphic>
                </wp:inline>
              </w:drawing>
            </w:r>
          </w:p>
        </w:tc>
      </w:tr>
      <w:tr w:rsidR="00C73C7B" w14:paraId="0A354F33" w14:textId="77777777" w:rsidTr="002E46FA">
        <w:trPr>
          <w:trHeight w:val="300"/>
        </w:trPr>
        <w:tc>
          <w:tcPr>
            <w:tcW w:w="10455" w:type="dxa"/>
            <w:gridSpan w:val="2"/>
          </w:tcPr>
          <w:p w14:paraId="514176B3" w14:textId="77777777" w:rsidR="00C73C7B" w:rsidRDefault="00C73C7B" w:rsidP="002E46FA">
            <w:pPr>
              <w:jc w:val="center"/>
              <w:rPr>
                <w:sz w:val="18"/>
                <w:szCs w:val="18"/>
                <w:u w:val="single"/>
              </w:rPr>
            </w:pPr>
            <w:r w:rsidRPr="275713A1">
              <w:rPr>
                <w:sz w:val="18"/>
                <w:szCs w:val="18"/>
              </w:rPr>
              <w:t>Figure A.8 -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39 (texte) et page 43 (dessin).</w:t>
            </w:r>
          </w:p>
          <w:p w14:paraId="5773A2B1" w14:textId="77777777" w:rsidR="00C73C7B" w:rsidRDefault="00C73C7B" w:rsidP="002E46FA"/>
        </w:tc>
      </w:tr>
    </w:tbl>
    <w:p w14:paraId="3A2C0469" w14:textId="77777777" w:rsidR="00C73C7B" w:rsidRDefault="00C73C7B" w:rsidP="00C73C7B">
      <w:pPr>
        <w:jc w:val="center"/>
      </w:pP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7350"/>
        <w:gridCol w:w="3105"/>
      </w:tblGrid>
      <w:tr w:rsidR="00C73C7B" w14:paraId="5D39A8C6" w14:textId="77777777" w:rsidTr="002E46FA">
        <w:trPr>
          <w:trHeight w:val="300"/>
        </w:trPr>
        <w:tc>
          <w:tcPr>
            <w:tcW w:w="7350" w:type="dxa"/>
            <w:vAlign w:val="bottom"/>
          </w:tcPr>
          <w:p w14:paraId="45B2026A" w14:textId="77777777" w:rsidR="00C73C7B" w:rsidRDefault="00C73C7B" w:rsidP="002E46FA">
            <w:pPr>
              <w:jc w:val="center"/>
            </w:pPr>
            <w:r>
              <w:rPr>
                <w:noProof/>
                <w:lang w:eastAsia="fr-FR"/>
              </w:rPr>
              <w:drawing>
                <wp:inline distT="0" distB="0" distL="0" distR="0" wp14:anchorId="6F08DBB2" wp14:editId="41E11BCC">
                  <wp:extent cx="4524375" cy="1508125"/>
                  <wp:effectExtent l="0" t="0" r="0" b="0"/>
                  <wp:docPr id="673942539" name="Image 67394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24375" cy="1508125"/>
                          </a:xfrm>
                          <a:prstGeom prst="rect">
                            <a:avLst/>
                          </a:prstGeom>
                        </pic:spPr>
                      </pic:pic>
                    </a:graphicData>
                  </a:graphic>
                </wp:inline>
              </w:drawing>
            </w:r>
          </w:p>
        </w:tc>
        <w:tc>
          <w:tcPr>
            <w:tcW w:w="3105" w:type="dxa"/>
            <w:vAlign w:val="center"/>
          </w:tcPr>
          <w:p w14:paraId="59138748" w14:textId="77777777" w:rsidR="00C73C7B" w:rsidRDefault="00C73C7B" w:rsidP="002E46FA">
            <w:pPr>
              <w:jc w:val="center"/>
            </w:pPr>
            <w:r>
              <w:rPr>
                <w:noProof/>
                <w:lang w:eastAsia="fr-FR"/>
              </w:rPr>
              <w:drawing>
                <wp:inline distT="0" distB="0" distL="0" distR="0" wp14:anchorId="73F43CBE" wp14:editId="7BCB4AD8">
                  <wp:extent cx="1828800" cy="934217"/>
                  <wp:effectExtent l="0" t="0" r="0" b="0"/>
                  <wp:docPr id="29371150" name="Image 2937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828800" cy="934217"/>
                          </a:xfrm>
                          <a:prstGeom prst="rect">
                            <a:avLst/>
                          </a:prstGeom>
                        </pic:spPr>
                      </pic:pic>
                    </a:graphicData>
                  </a:graphic>
                </wp:inline>
              </w:drawing>
            </w:r>
          </w:p>
        </w:tc>
      </w:tr>
      <w:tr w:rsidR="00C73C7B" w14:paraId="68BDE129" w14:textId="77777777" w:rsidTr="002E46FA">
        <w:trPr>
          <w:trHeight w:val="300"/>
        </w:trPr>
        <w:tc>
          <w:tcPr>
            <w:tcW w:w="10455" w:type="dxa"/>
            <w:gridSpan w:val="2"/>
          </w:tcPr>
          <w:p w14:paraId="080CA90C" w14:textId="77777777" w:rsidR="00C73C7B" w:rsidRDefault="00C73C7B" w:rsidP="002E46FA">
            <w:pPr>
              <w:jc w:val="center"/>
              <w:rPr>
                <w:sz w:val="18"/>
                <w:szCs w:val="18"/>
                <w:u w:val="single"/>
              </w:rPr>
            </w:pPr>
            <w:r w:rsidRPr="275713A1">
              <w:rPr>
                <w:sz w:val="18"/>
                <w:szCs w:val="18"/>
              </w:rPr>
              <w:t>Figure A.9 -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39 (texte) et page 43 (dessin).</w:t>
            </w:r>
          </w:p>
        </w:tc>
      </w:tr>
    </w:tbl>
    <w:p w14:paraId="5773DDC0" w14:textId="77777777" w:rsidR="00C73C7B" w:rsidRDefault="00C73C7B" w:rsidP="00C73C7B">
      <w:r>
        <w:t>Où il explique l’utilisation des outils mathématiques en usant les notions des processus markoviens, pour revenir, par la suite, à l'hypothèse d’</w:t>
      </w:r>
      <w:proofErr w:type="spellStart"/>
      <w:r>
        <w:t>ergodicité</w:t>
      </w:r>
      <w:proofErr w:type="spellEnd"/>
      <w:r>
        <w:t xml:space="preserve"> et s’émancipant de la théorie d’</w:t>
      </w:r>
      <w:proofErr w:type="spellStart"/>
      <w:r>
        <w:t>ergodicité</w:t>
      </w:r>
      <w:proofErr w:type="spellEnd"/>
      <w:r>
        <w:t xml:space="preserve"> mathématiques :</w:t>
      </w:r>
    </w:p>
    <w:p w14:paraId="130EF242" w14:textId="77777777" w:rsidR="00C73C7B" w:rsidRDefault="00C73C7B" w:rsidP="00C73C7B">
      <w:pPr>
        <w:jc w:val="center"/>
      </w:pPr>
      <w:r>
        <w:rPr>
          <w:noProof/>
          <w:lang w:eastAsia="fr-FR"/>
        </w:rPr>
        <w:drawing>
          <wp:inline distT="0" distB="0" distL="0" distR="0" wp14:anchorId="41032A31" wp14:editId="31767F08">
            <wp:extent cx="4572000" cy="242621"/>
            <wp:effectExtent l="0" t="0" r="0" b="0"/>
            <wp:docPr id="1111869814" name="Image 111186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rcRect b="93097"/>
                    <a:stretch>
                      <a:fillRect/>
                    </a:stretch>
                  </pic:blipFill>
                  <pic:spPr>
                    <a:xfrm>
                      <a:off x="0" y="0"/>
                      <a:ext cx="4572000" cy="242621"/>
                    </a:xfrm>
                    <a:prstGeom prst="rect">
                      <a:avLst/>
                    </a:prstGeom>
                  </pic:spPr>
                </pic:pic>
              </a:graphicData>
            </a:graphic>
          </wp:inline>
        </w:drawing>
      </w:r>
    </w:p>
    <w:p w14:paraId="3F7089D8" w14:textId="77777777" w:rsidR="00C73C7B" w:rsidRDefault="00C73C7B" w:rsidP="00C73C7B">
      <w:pPr>
        <w:jc w:val="center"/>
      </w:pPr>
      <w:r>
        <w:rPr>
          <w:noProof/>
          <w:lang w:eastAsia="fr-FR"/>
        </w:rPr>
        <w:lastRenderedPageBreak/>
        <w:drawing>
          <wp:inline distT="0" distB="0" distL="0" distR="0" wp14:anchorId="29F41898" wp14:editId="14604C06">
            <wp:extent cx="4572000" cy="1777818"/>
            <wp:effectExtent l="0" t="0" r="0" b="0"/>
            <wp:docPr id="547068364" name="Image 54706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rcRect t="49418"/>
                    <a:stretch>
                      <a:fillRect/>
                    </a:stretch>
                  </pic:blipFill>
                  <pic:spPr>
                    <a:xfrm>
                      <a:off x="0" y="0"/>
                      <a:ext cx="4572000" cy="1777818"/>
                    </a:xfrm>
                    <a:prstGeom prst="rect">
                      <a:avLst/>
                    </a:prstGeom>
                  </pic:spPr>
                </pic:pic>
              </a:graphicData>
            </a:graphic>
          </wp:inline>
        </w:drawing>
      </w:r>
    </w:p>
    <w:p w14:paraId="5B650254" w14:textId="77777777" w:rsidR="00C73C7B" w:rsidRDefault="00C73C7B" w:rsidP="00C73C7B">
      <w:pPr>
        <w:jc w:val="center"/>
        <w:rPr>
          <w:sz w:val="18"/>
          <w:szCs w:val="18"/>
          <w:u w:val="single"/>
        </w:rPr>
      </w:pPr>
      <w:r w:rsidRPr="275713A1">
        <w:rPr>
          <w:sz w:val="18"/>
          <w:szCs w:val="18"/>
        </w:rPr>
        <w:t>Figure A.10 -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39.</w:t>
      </w:r>
    </w:p>
    <w:tbl>
      <w:tblPr>
        <w:tblStyle w:val="Grilledutableau"/>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7410"/>
        <w:gridCol w:w="5655"/>
      </w:tblGrid>
      <w:tr w:rsidR="00C73C7B" w14:paraId="5E21E3BA" w14:textId="77777777" w:rsidTr="002E46FA">
        <w:trPr>
          <w:trHeight w:val="300"/>
        </w:trPr>
        <w:tc>
          <w:tcPr>
            <w:tcW w:w="7410" w:type="dxa"/>
          </w:tcPr>
          <w:p w14:paraId="4D1728B5" w14:textId="77777777" w:rsidR="00C73C7B" w:rsidRDefault="00C73C7B" w:rsidP="002E46FA">
            <w:r>
              <w:rPr>
                <w:noProof/>
                <w:lang w:eastAsia="fr-FR"/>
              </w:rPr>
              <w:drawing>
                <wp:inline distT="0" distB="0" distL="0" distR="0" wp14:anchorId="4D513CA0" wp14:editId="408F93AD">
                  <wp:extent cx="4572000" cy="1413090"/>
                  <wp:effectExtent l="0" t="0" r="0" b="0"/>
                  <wp:docPr id="368990042" name="Image 3689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rcRect b="58327"/>
                          <a:stretch>
                            <a:fillRect/>
                          </a:stretch>
                        </pic:blipFill>
                        <pic:spPr>
                          <a:xfrm>
                            <a:off x="0" y="0"/>
                            <a:ext cx="4572000" cy="1413090"/>
                          </a:xfrm>
                          <a:prstGeom prst="rect">
                            <a:avLst/>
                          </a:prstGeom>
                        </pic:spPr>
                      </pic:pic>
                    </a:graphicData>
                  </a:graphic>
                </wp:inline>
              </w:drawing>
            </w:r>
            <w:r>
              <w:rPr>
                <w:noProof/>
                <w:lang w:eastAsia="fr-FR"/>
              </w:rPr>
              <w:drawing>
                <wp:inline distT="0" distB="0" distL="0" distR="0" wp14:anchorId="5F212D9C" wp14:editId="16DFAABE">
                  <wp:extent cx="4572000" cy="555836"/>
                  <wp:effectExtent l="0" t="0" r="0" b="0"/>
                  <wp:docPr id="731142857" name="Image 73114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rcRect t="83608"/>
                          <a:stretch>
                            <a:fillRect/>
                          </a:stretch>
                        </pic:blipFill>
                        <pic:spPr>
                          <a:xfrm>
                            <a:off x="0" y="0"/>
                            <a:ext cx="4572000" cy="555836"/>
                          </a:xfrm>
                          <a:prstGeom prst="rect">
                            <a:avLst/>
                          </a:prstGeom>
                        </pic:spPr>
                      </pic:pic>
                    </a:graphicData>
                  </a:graphic>
                </wp:inline>
              </w:drawing>
            </w:r>
          </w:p>
        </w:tc>
        <w:tc>
          <w:tcPr>
            <w:tcW w:w="5655" w:type="dxa"/>
            <w:vAlign w:val="center"/>
          </w:tcPr>
          <w:p w14:paraId="0C817994" w14:textId="77777777" w:rsidR="00C73C7B" w:rsidRDefault="00C73C7B" w:rsidP="002E46FA">
            <w:r>
              <w:rPr>
                <w:noProof/>
                <w:lang w:eastAsia="fr-FR"/>
              </w:rPr>
              <w:drawing>
                <wp:inline distT="0" distB="0" distL="0" distR="0" wp14:anchorId="1DA5F22C" wp14:editId="02484FD7">
                  <wp:extent cx="2274826" cy="1808433"/>
                  <wp:effectExtent l="0" t="0" r="0" b="0"/>
                  <wp:docPr id="1969825013" name="Image 196982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l="22181" r="2083"/>
                          <a:stretch>
                            <a:fillRect/>
                          </a:stretch>
                        </pic:blipFill>
                        <pic:spPr>
                          <a:xfrm>
                            <a:off x="0" y="0"/>
                            <a:ext cx="2274826" cy="1808433"/>
                          </a:xfrm>
                          <a:prstGeom prst="rect">
                            <a:avLst/>
                          </a:prstGeom>
                        </pic:spPr>
                      </pic:pic>
                    </a:graphicData>
                  </a:graphic>
                </wp:inline>
              </w:drawing>
            </w:r>
          </w:p>
        </w:tc>
      </w:tr>
      <w:tr w:rsidR="00C73C7B" w14:paraId="5155FDDF" w14:textId="77777777" w:rsidTr="002E46FA">
        <w:trPr>
          <w:trHeight w:val="300"/>
        </w:trPr>
        <w:tc>
          <w:tcPr>
            <w:tcW w:w="13065" w:type="dxa"/>
            <w:gridSpan w:val="2"/>
          </w:tcPr>
          <w:p w14:paraId="552A42EA" w14:textId="77777777" w:rsidR="00C73C7B" w:rsidRDefault="00C73C7B" w:rsidP="002E46FA">
            <w:pPr>
              <w:jc w:val="center"/>
              <w:rPr>
                <w:sz w:val="18"/>
                <w:szCs w:val="18"/>
                <w:u w:val="single"/>
              </w:rPr>
            </w:pPr>
            <w:r w:rsidRPr="275713A1">
              <w:rPr>
                <w:sz w:val="18"/>
                <w:szCs w:val="18"/>
              </w:rPr>
              <w:t>Figure A.11 -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39 (texte) et page 43 (dessin).</w:t>
            </w:r>
          </w:p>
        </w:tc>
      </w:tr>
    </w:tbl>
    <w:p w14:paraId="6AF93F4F" w14:textId="77777777" w:rsidR="00C73C7B" w:rsidRDefault="00C73C7B" w:rsidP="00C73C7B">
      <w:r>
        <w:t>A défaut d’explication plus poussées à la hauteur des travaux de Shannon, on peut voir ainsi en ce dernier schéma toute la mécanique en jeu dans un data center et de la transmission de donnée. En ce schéma on peut y voir déjà la généralisation naïve du fonctionnement d’un data center présenté en introduction de ce mémoire. Par exemple, il y a des nœuds et chaque nœud à sa propre fonctionnalité pour transmettre une information selon un état qui lui est assigné. Cependant, à la différence d’un data center de nos jours, une probabilité est assignée lors de la communication entre chaque nœud. Shannon, en revenant à l’hypothèse d’</w:t>
      </w:r>
      <w:proofErr w:type="spellStart"/>
      <w:r>
        <w:t>ergodicité</w:t>
      </w:r>
      <w:proofErr w:type="spellEnd"/>
      <w:r>
        <w:t xml:space="preserve"> via l'exemple de ce processus markovien, explicite l’existence de ce “chao” ou encore “</w:t>
      </w:r>
      <w:proofErr w:type="spellStart"/>
      <w:r>
        <w:t>shuffledess</w:t>
      </w:r>
      <w:proofErr w:type="spellEnd"/>
      <w:r>
        <w:t xml:space="preserve">” entre chaque nœud par la présence de cette probabilité construite à la main. </w:t>
      </w:r>
    </w:p>
    <w:p w14:paraId="76FE97BB" w14:textId="77777777" w:rsidR="00C73C7B" w:rsidRDefault="00C73C7B" w:rsidP="00C73C7B">
      <w:r>
        <w:t xml:space="preserve"> L'objectif de son travail qui suivra cette démonstration (qui est explicité uniquement par le dernier exemple), c’est d’annuler ces probabilités et les maîtriser en totalité, afin d’éliminer le bruit ou </w:t>
      </w:r>
      <w:proofErr w:type="spellStart"/>
      <w:r>
        <w:t>shuffledness</w:t>
      </w:r>
      <w:proofErr w:type="spellEnd"/>
      <w:r>
        <w:t xml:space="preserve">. Il n’utilise effectivement pas </w:t>
      </w:r>
      <w:proofErr w:type="gramStart"/>
      <w:r>
        <w:t>la notions mathématiques</w:t>
      </w:r>
      <w:proofErr w:type="gramEnd"/>
      <w:r>
        <w:t xml:space="preserve"> des processus markoviens mais toutes les idées qui ont émergé de l’hypothèse d’</w:t>
      </w:r>
      <w:proofErr w:type="spellStart"/>
      <w:r>
        <w:t>ergodicité</w:t>
      </w:r>
      <w:proofErr w:type="spellEnd"/>
      <w:r>
        <w:t>, comme l’entropie, par l’utilisation massive de la fonction H issue de cette hypothèse d’</w:t>
      </w:r>
      <w:proofErr w:type="spellStart"/>
      <w:r>
        <w:t>ergodicité</w:t>
      </w:r>
      <w:proofErr w:type="spellEnd"/>
      <w:r>
        <w:t>, apportant un formalisme mathématique par la représentation d’un système en équilibre dans l’espace des phases.</w:t>
      </w:r>
    </w:p>
    <w:p w14:paraId="200FDFA4" w14:textId="77777777" w:rsidR="00C73C7B" w:rsidRDefault="00C73C7B" w:rsidP="00C73C7B">
      <w:r>
        <w:t xml:space="preserve"> Pour la forme, je vais me restreindre à laisser les explications de Shannon sans rentrer dans les détails des preuves mathématiques ou d’introduction de théorèmes qui prouvent les inégalités ou assertions mathématiques présentent dans l'extrait ci-dessous :</w:t>
      </w:r>
    </w:p>
    <w:p w14:paraId="1C03500D" w14:textId="77777777" w:rsidR="00C73C7B" w:rsidRDefault="00C73C7B" w:rsidP="00C73C7B">
      <w:pPr>
        <w:jc w:val="center"/>
      </w:pPr>
      <w:r>
        <w:rPr>
          <w:noProof/>
          <w:lang w:eastAsia="fr-FR"/>
        </w:rPr>
        <w:lastRenderedPageBreak/>
        <w:drawing>
          <wp:inline distT="0" distB="0" distL="0" distR="0" wp14:anchorId="2B2B9405" wp14:editId="41DA3E0A">
            <wp:extent cx="4572000" cy="3457575"/>
            <wp:effectExtent l="0" t="0" r="0" b="0"/>
            <wp:docPr id="283704483" name="Image 28370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4622C269" w14:textId="77777777" w:rsidR="00C73C7B" w:rsidRDefault="00C73C7B" w:rsidP="00C73C7B">
      <w:pPr>
        <w:jc w:val="center"/>
      </w:pPr>
      <w:r>
        <w:rPr>
          <w:noProof/>
          <w:lang w:eastAsia="fr-FR"/>
        </w:rPr>
        <w:drawing>
          <wp:inline distT="0" distB="0" distL="0" distR="0" wp14:anchorId="6C8AD547" wp14:editId="25250838">
            <wp:extent cx="4572000" cy="3324225"/>
            <wp:effectExtent l="0" t="0" r="0" b="0"/>
            <wp:docPr id="211187454" name="Image 21118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3E891F1F" w14:textId="77777777" w:rsidR="00C73C7B" w:rsidRDefault="00C73C7B" w:rsidP="00C73C7B">
      <w:pPr>
        <w:jc w:val="center"/>
      </w:pPr>
      <w:r>
        <w:rPr>
          <w:noProof/>
          <w:lang w:eastAsia="fr-FR"/>
        </w:rPr>
        <w:lastRenderedPageBreak/>
        <w:drawing>
          <wp:inline distT="0" distB="0" distL="0" distR="0" wp14:anchorId="18B916E6" wp14:editId="0FB04522">
            <wp:extent cx="4572000" cy="2124075"/>
            <wp:effectExtent l="0" t="0" r="0" b="0"/>
            <wp:docPr id="317573426" name="Image 31757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2D7BAE19" w14:textId="77777777" w:rsidR="00C73C7B" w:rsidRDefault="00C73C7B" w:rsidP="00C73C7B">
      <w:pPr>
        <w:jc w:val="center"/>
      </w:pPr>
      <w:r>
        <w:rPr>
          <w:noProof/>
          <w:lang w:eastAsia="fr-FR"/>
        </w:rPr>
        <w:drawing>
          <wp:inline distT="0" distB="0" distL="0" distR="0" wp14:anchorId="7858D914" wp14:editId="038CC928">
            <wp:extent cx="4572000" cy="3857625"/>
            <wp:effectExtent l="0" t="0" r="0" b="0"/>
            <wp:docPr id="1266672896" name="Image 126667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7CD2B3A5" w14:textId="77777777" w:rsidR="00C73C7B" w:rsidRDefault="00C73C7B" w:rsidP="00C73C7B">
      <w:pPr>
        <w:jc w:val="center"/>
      </w:pPr>
      <w:r>
        <w:rPr>
          <w:noProof/>
          <w:lang w:eastAsia="fr-FR"/>
        </w:rPr>
        <w:lastRenderedPageBreak/>
        <w:drawing>
          <wp:inline distT="0" distB="0" distL="0" distR="0" wp14:anchorId="4B0DC4CB" wp14:editId="6A43819A">
            <wp:extent cx="4572000" cy="3276600"/>
            <wp:effectExtent l="0" t="0" r="0" b="0"/>
            <wp:docPr id="139100461" name="Image 13910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3A42B47B" w14:textId="77777777" w:rsidR="00C73C7B" w:rsidRDefault="00C73C7B" w:rsidP="00C73C7B">
      <w:pPr>
        <w:jc w:val="center"/>
      </w:pPr>
      <w:r>
        <w:rPr>
          <w:noProof/>
          <w:lang w:eastAsia="fr-FR"/>
        </w:rPr>
        <w:drawing>
          <wp:inline distT="0" distB="0" distL="0" distR="0" wp14:anchorId="3ACFD354" wp14:editId="51EB03F3">
            <wp:extent cx="4572000" cy="2362200"/>
            <wp:effectExtent l="0" t="0" r="0" b="0"/>
            <wp:docPr id="596269927" name="Image 59626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C12B01F" w14:textId="77777777" w:rsidR="00C73C7B" w:rsidRDefault="00C73C7B" w:rsidP="00C73C7B">
      <w:pPr>
        <w:jc w:val="center"/>
      </w:pPr>
      <w:r>
        <w:rPr>
          <w:noProof/>
          <w:lang w:eastAsia="fr-FR"/>
        </w:rPr>
        <w:drawing>
          <wp:inline distT="0" distB="0" distL="0" distR="0" wp14:anchorId="4003513A" wp14:editId="5A4FF0A4">
            <wp:extent cx="4572000" cy="3067050"/>
            <wp:effectExtent l="0" t="0" r="0" b="0"/>
            <wp:docPr id="500549972" name="Image 50054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63FB5C24" w14:textId="77777777" w:rsidR="00C73C7B" w:rsidRDefault="00C73C7B" w:rsidP="00C73C7B">
      <w:r>
        <w:lastRenderedPageBreak/>
        <w:t xml:space="preserve">Avec pour propriété : </w:t>
      </w:r>
    </w:p>
    <w:p w14:paraId="3D0ACAD6" w14:textId="77777777" w:rsidR="00C73C7B" w:rsidRDefault="00C73C7B" w:rsidP="00C73C7B">
      <w:pPr>
        <w:jc w:val="center"/>
      </w:pPr>
      <w:r>
        <w:rPr>
          <w:noProof/>
          <w:lang w:eastAsia="fr-FR"/>
        </w:rPr>
        <w:drawing>
          <wp:inline distT="0" distB="0" distL="0" distR="0" wp14:anchorId="47CFA3DC" wp14:editId="03CE186D">
            <wp:extent cx="4572000" cy="346280"/>
            <wp:effectExtent l="0" t="0" r="0" b="0"/>
            <wp:docPr id="1309845449" name="Image 130984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rcRect b="87199"/>
                    <a:stretch>
                      <a:fillRect/>
                    </a:stretch>
                  </pic:blipFill>
                  <pic:spPr>
                    <a:xfrm>
                      <a:off x="0" y="0"/>
                      <a:ext cx="4572000" cy="346280"/>
                    </a:xfrm>
                    <a:prstGeom prst="rect">
                      <a:avLst/>
                    </a:prstGeom>
                  </pic:spPr>
                </pic:pic>
              </a:graphicData>
            </a:graphic>
          </wp:inline>
        </w:drawing>
      </w:r>
    </w:p>
    <w:p w14:paraId="621453F3" w14:textId="77777777" w:rsidR="00C73C7B" w:rsidRDefault="00C73C7B" w:rsidP="00C73C7B">
      <w:pPr>
        <w:jc w:val="center"/>
      </w:pPr>
      <w:r>
        <w:rPr>
          <w:noProof/>
          <w:lang w:eastAsia="fr-FR"/>
        </w:rPr>
        <w:drawing>
          <wp:inline distT="0" distB="0" distL="0" distR="0" wp14:anchorId="148BB77C" wp14:editId="4F0AD821">
            <wp:extent cx="4572000" cy="934585"/>
            <wp:effectExtent l="0" t="0" r="0" b="0"/>
            <wp:docPr id="1665178582" name="Image 166517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rcRect t="65451"/>
                    <a:stretch>
                      <a:fillRect/>
                    </a:stretch>
                  </pic:blipFill>
                  <pic:spPr>
                    <a:xfrm>
                      <a:off x="0" y="0"/>
                      <a:ext cx="4572000" cy="934585"/>
                    </a:xfrm>
                    <a:prstGeom prst="rect">
                      <a:avLst/>
                    </a:prstGeom>
                  </pic:spPr>
                </pic:pic>
              </a:graphicData>
            </a:graphic>
          </wp:inline>
        </w:drawing>
      </w:r>
    </w:p>
    <w:p w14:paraId="40E573CF" w14:textId="77777777" w:rsidR="00C73C7B" w:rsidRDefault="00C73C7B" w:rsidP="00C73C7B">
      <w:pPr>
        <w:jc w:val="center"/>
      </w:pPr>
      <w:r>
        <w:rPr>
          <w:noProof/>
          <w:lang w:eastAsia="fr-FR"/>
        </w:rPr>
        <w:drawing>
          <wp:inline distT="0" distB="0" distL="0" distR="0" wp14:anchorId="6E1239C9" wp14:editId="4C3FBF04">
            <wp:extent cx="4572000" cy="3295650"/>
            <wp:effectExtent l="0" t="0" r="0" b="0"/>
            <wp:docPr id="1616817529" name="Image 161681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3D98A092" w14:textId="77777777" w:rsidR="00C73C7B" w:rsidRDefault="00C73C7B" w:rsidP="00C73C7B">
      <w:pPr>
        <w:jc w:val="center"/>
      </w:pPr>
      <w:r>
        <w:rPr>
          <w:noProof/>
          <w:lang w:eastAsia="fr-FR"/>
        </w:rPr>
        <w:drawing>
          <wp:inline distT="0" distB="0" distL="0" distR="0" wp14:anchorId="448FE4FA" wp14:editId="5F503392">
            <wp:extent cx="4572000" cy="1453878"/>
            <wp:effectExtent l="0" t="0" r="0" b="0"/>
            <wp:docPr id="2055033657" name="Image 205503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rcRect b="65929"/>
                    <a:stretch>
                      <a:fillRect/>
                    </a:stretch>
                  </pic:blipFill>
                  <pic:spPr>
                    <a:xfrm>
                      <a:off x="0" y="0"/>
                      <a:ext cx="4572000" cy="1453878"/>
                    </a:xfrm>
                    <a:prstGeom prst="rect">
                      <a:avLst/>
                    </a:prstGeom>
                  </pic:spPr>
                </pic:pic>
              </a:graphicData>
            </a:graphic>
          </wp:inline>
        </w:drawing>
      </w:r>
    </w:p>
    <w:p w14:paraId="2354C8BF" w14:textId="77777777" w:rsidR="00C73C7B" w:rsidRDefault="00C73C7B" w:rsidP="00C73C7B">
      <w:pPr>
        <w:jc w:val="center"/>
      </w:pPr>
      <w:r>
        <w:rPr>
          <w:noProof/>
          <w:lang w:eastAsia="fr-FR"/>
        </w:rPr>
        <mc:AlternateContent>
          <mc:Choice Requires="wpg">
            <w:drawing>
              <wp:inline distT="0" distB="0" distL="0" distR="0" wp14:anchorId="22D73F55" wp14:editId="36A56ACF">
                <wp:extent cx="4572000" cy="1001077"/>
                <wp:effectExtent l="0" t="0" r="0" b="27940"/>
                <wp:docPr id="1932710339" name="Groupe 4"/>
                <wp:cNvGraphicFramePr/>
                <a:graphic xmlns:a="http://schemas.openxmlformats.org/drawingml/2006/main">
                  <a:graphicData uri="http://schemas.microsoft.com/office/word/2010/wordprocessingGroup">
                    <wpg:wgp>
                      <wpg:cNvGrpSpPr/>
                      <wpg:grpSpPr>
                        <a:xfrm>
                          <a:off x="0" y="0"/>
                          <a:ext cx="4572000" cy="1001077"/>
                          <a:chOff x="0" y="0"/>
                          <a:chExt cx="4572000" cy="1001077"/>
                        </a:xfrm>
                      </wpg:grpSpPr>
                      <pic:pic xmlns:pic="http://schemas.openxmlformats.org/drawingml/2006/picture">
                        <pic:nvPicPr>
                          <pic:cNvPr id="1932710340" name="Image 1"/>
                          <pic:cNvPicPr>
                            <a:picLocks noChangeAspect="1"/>
                          </pic:cNvPicPr>
                        </pic:nvPicPr>
                        <pic:blipFill>
                          <a:blip r:embed="rId170"/>
                          <a:srcRect t="77181"/>
                          <a:stretch>
                            <a:fillRect/>
                          </a:stretch>
                        </pic:blipFill>
                        <pic:spPr>
                          <a:xfrm>
                            <a:off x="0" y="0"/>
                            <a:ext cx="4572000" cy="973455"/>
                          </a:xfrm>
                          <a:prstGeom prst="rect">
                            <a:avLst/>
                          </a:prstGeom>
                        </pic:spPr>
                      </pic:pic>
                      <wps:wsp>
                        <wps:cNvPr id="1932710341" name="Rectangle 2"/>
                        <wps:cNvSpPr/>
                        <wps:spPr>
                          <a:xfrm>
                            <a:off x="1581150" y="848677"/>
                            <a:ext cx="290512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4F0437" id="Groupe 4" o:spid="_x0000_s1026" style="width:5in;height:78.8pt;mso-position-horizontal-relative:char;mso-position-vertical-relative:line" coordsize="45720,1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fzaKAMAAPAHAAAOAAAAZHJzL2Uyb0RvYy54bWycVdtu2zAMfR+wfzD8&#10;3vrSuEmNJsXQrkWBYQva7QMUWbaF6gZJuf39KMly16RDLw9xLIukDg8PxcurHWfJhmhDpZinxWme&#10;JkRg2VDRzdM/v29PZmliLBINYlKQebonJr1afP1yuVU1KWUvWUN0AkGEqbdqnvbWqjrLDO4JR+ZU&#10;KiJgs5WaIwtL3WWNRluIzllW5vl5tpW6UVpiYgx8vQmb6cLHb1uC7a+2NcQmbJ4CNuuf2j9X7pkt&#10;LlHdaaR6igcY6BMoOKICDh1D3SCLkrWmR6E4xVoa2dpTLHkm25Zi4nOAbIr8IJs7LdfK59LV206N&#10;NAG1Bzx9Oiz+ubnT6lEtNTCxVR1w4Vcul12rufsHlMnOU7YfKSM7m2D4OKmmUAZgFsNekUMO02kg&#10;FffA/JEf7r+/4ZnFg7MXcBTFNfwGDuDtiIO3tQJedq1JOgTh74rBkX5aqxMol0KWriijdu+lB4Vx&#10;oMRmSfFShwXQudQJbYCLi7NyWuRnE+BGIA7Sv+eoI0nh2HF+zjQ4IpfYD4mfTCLkdY9ER74ZBdKF&#10;KM46e2nuly9OXTGqbiljrljufcgPZH4gk1coChK8kXjNibChpzRhkKoUpqfKpImuCV8RyEnfNx4Q&#10;qo3GDwDQ9dN0WsziV6uJxb2D0QIcZ+Hgg3nc8Nif4brEDGjvU2q7mJ5NqsoTFCUDTGpj74jkiXsB&#10;xAAB6oRqtPlhBjDRZCA2nO+BARzXBHATmcghrI5Y/FCzPfZIEYDgwr6ijiKqw5EFlWckKV1Kg/nY&#10;mOZ/PBXVrCgqEBn032wyO4/tFxu0vMiroqyGBq3KCTRrKEps78jHuyiDWkpGm6g2f0+Ta6aTDYIb&#10;dtUFwR5YMeFK8GFHEI7zhHsgZu/f7J4RF4+JB9JCr8EtVPoaH4BBGIOii7DVo4YEjBVcV5GC0cOr&#10;1Ad0kYN4h9hDADeQnhONsQOTg71zJX7mjMDyAZjuVo6kMHjg+oZ6xfEDWY5O/nAp7OjPqZD6teQY&#10;JDYcHuwjT4EdR9RKNnu4jJDAvYSDsdXew22Bvr29Hys+92EEurn179pbPQ/qxV8AAAD//wMAUEsD&#10;BAoAAAAAAAAAIQB6USR6QrEBAEKxAQAUAAAAZHJzL21lZGlhL2ltYWdlMS5wbmeJUE5HDQoaCgAA&#10;AA1JSERSAAADIgAAAu0IBgAAANSE0IsAACAASURBVHhe7L15fBVF9jb+zO/DjzCAIoxhRBaXIKBh&#10;J6zBQcImi4R9E1BMQBACGsfgsIQQZNcwshkhAWQRwp4IyJYII4TFhB1MxAAS+GIMw0UlDNcv7zvv&#10;qe6uvt19u+/te3MTEug7/4yku7rqOadOnVN1zlN/+i/9YP0sBCwELAQsBCwELAQsBCwELAQsBCwE&#10;ihGBP1mBSDGibX3KQsBCwELAQsBCwELAQsBCwELAQkBAwApELEWwELAQsBCwELAQsBCwELAQsBCw&#10;ECh2BKxApNghtz5oIWAhYCFgIWAhYCFgIWAhYCFgIWAFIpYOWAhYCFgIWAhYCFgIWAhYCFgIWAgU&#10;OwJWIFLskFsftBCwELAQsBCwELAQsBCwELAQsBCwAhFLBywELAQsBCwELAQsBCwELAQsBCwEih0B&#10;KxApdsitD1oIWAhYCFgIWAhYCFgIWAhYCFgIWIGIpQMWAhYCFgIWAhYCFgIWAhYCFgIWAsWOQKkP&#10;ROzXvkPKl+ux78c7qFh7ACKiOuK5YofR+uCjhUAGEkYtw3Fp0DVCpyK6e02fQpC7MxYzkq/Jbbag&#10;74UH+fQTj0xjGQmjsIwLCzUQOjUaPhbXA8ey1OtLRgJGOYQES98fuEqVjA7k7kTsjGTIlrAFzWXL&#10;ED5Q2TwK9tRnAGv0tyh8BZ/19QE2VPICEa3hkcFxdiDsZ+ahbYtleDFuDnoiBR+OBT7572qEPkBA&#10;S/+n7bDl30V5/8rwK/2DKcIRFCB/1ZuoOmIzGs09h1NRgb7/VkE+Vr1ZFfQJDNv+X6x+qBWb8MwH&#10;/P0r+B5HatFuS8eMl4Mx83wjzD13CkUhriLpuCeNlnZ9KS39t6Xhk4kbkO0kG/UaZUv7BBM3OD+F&#10;GqGYGt0dxlsXD9oGF+1c9ESlxWcdtpYMIf77sBlCTRBuBp8H7dA+EvbUjCDMPGO3IX3Gywieeb7o&#10;fAUz/SjBz5S8QISZnfyr+PeJf6LtqwuQS+b6vd2H8G7Tv6CWykm5hCVtAzDuL2twK3koKoP9dwxq&#10;HLICkcLoW+bMlxA85Xs8HpGK3IUhVjDiCszk4fhTrzVFalySh/8J9ImHPBCxYcugmuiXdB/t4y8g&#10;7e3nC6PCBu+ex7zG9THx9EMciNDIS7u+lJb+C2vUwWjU7/8FfkcXLPl+GXr8RbtGkQN99d84GF0f&#10;/b/4HeiyBN8v64G//KUWXMXbD9YGF8dc9GJ6S7b2oQxE/vU+qraLA+3D4LGu07HirZf0AbpzCenp&#10;P+Js2nLkjyqizS/Tonk07KlpONw8eH5eY9SfeLpIfQVf9fVBtFMiAxEBiPPz0Lj+RJDo9Hcwsxeg&#10;eb1IZDyMOyQPQhOkb+4KL4fuiXb49V6PG1sHUYBn/QwRsAIRHylHNhY0r4fIDCBgWgZ+jGnmo3aV&#10;zTwaC+eDcOTttuv4rWx1l861k0Dp9OP6H4+jemX1ueuD6L+3ymZbG4oqw1KAwJk4fW4SGuo2lIvP&#10;Q2ph9DfssdM4N0n/KeWrD9YGF8dc9ALxhzkQgQ27wuvSukuhiF8Q5h4/hKiGxvkIZ2bVx/AySUVz&#10;Cm9aNI+GPTUNhxWIFAqq0huIFIMTWChkS+vLBVlI+/p/8HTXENQrmiyZ0oqMc7+LQQdLk2NWGMGy&#10;Wq/9p4FGHZujRpHkBD4aC2fx64sNG/pUw6437nmUOpgZUxth5ZOdnKni77/3Wnt0ci20npXLjitd&#10;pAulYXyVDlhk8+BU8wHb4KKfi15g/lAHIoSHbRfC63aHGIvMxfFDUTCKRexbBqFlzlQrEPFCjR7U&#10;K9aJiGvkrUDkQWmm9d3Sj4AViJQiGfKd3oc7NYvvphdbTVFmDGoHTUcbT2qYbBvQp9pgXIp1Ti8p&#10;PYGIDWtDq4AdiLisEcv9HCG1RuMbo5P9UjSDHmhXH/ZAhMC1p41HzQ6LKEXLD0Fzj+NQVEP91OhL&#10;yYj/vilGP1DGjeLa2CnAldSNyPQfgr4uTokeqG6a+LgViDxsgUjBFRw5sAu7/xmH2P05qNysH/o1&#10;FROITBVw2a/hu5QvsX7fj7hD71Ss3QZtglqha0g9VICaDcnB3JKLnbEzIJMYGRQbFlw5ggO7diP5&#10;1A0R9WqN0blBPdR3Ol2gyXXkAHbtph1B+dHOaFCvvtQPh9AKstKwKWUH0okVjLUX2qMnOjavoTFQ&#10;dlz7LgVfrt8H9hgNCm3aBKGV5rtKhjF6CLXbtEFQq64IEY4+NGOU2UnUmIg9UxRlOpELtCD2m3Bw&#10;gidz/TdWUpd91ivyk/utGQ/rc1gzZCZyBpa6GDT3fYSUJX3atRGbmD5Ua40RIwag9bMMD8rvPnkM&#10;O/eJ2FdrPRIjh2h26+VA5DS+6XYT6zdtEOVJchrUfzCC6+sX/Gv1pFrjULza7RXpu2osjB0zczI3&#10;RFaYRxnIPp8u6hbTh079MaBbawjDZxqhZO7iuFLh3bl9y7HiRCDeUxTcei9nYwYyJTuLOLerwnbu&#10;sIQz9bfnKIztweat9kfFvvRc8i5p3ggi6Yx7X/bHvMN6gQjDcj9SdojzkdmEHj37S/OCta3sI+nR&#10;hxF45sp6bNpwCjd0cFP1htmb/SnYkSw926YHevZ3nDbqYcz0Y9fGTQIToK7eSR/Q6hHr93OnojF+&#10;fa5uTZFrGanni2j7mJ3ahY2bmF2phtYjR2IItz1MDw6vx7KoKViUaUNAx5EIYXSFLguxpfbm/wMT&#10;tyltt8NmqPS9Yz5OHtuJfTvS8SNqo9PgIejpZPvom0WIsbFlOorJtVpDPBBxQSSxKxzluifCjmHY&#10;7pZIxcgGO3rh2oYb95b/henAF+slO4VqaNy5BZq36ojmwjGkublYsf0ExA2urZmLb2Fkp/pgmXZ2&#10;Ww5OpO/BbqbztBb1HDUWPfjxumq9ILkv6Ij/5faX9WdQfwwOFttR/XQCETV7k/i0vGZr1yW3BAHu&#10;sSv6J+xIG18THRaZS9Ey1x+9ec3s3ZdYvvwIbtCaN3LkEEn+5loUn3ITiAj2IRm72NzlPkmPbgjV&#10;ky1rjvt1gp0UDDY6P3cHyXGx2OQ3Aft3zETbv7rpn9If4PKm08UdS5Yh5Ue4WC/029XTL1Iwl6xt&#10;2ne4T6oKRCY8jZwT6dgj+H9M5wfjDcH/1P4KkJW2idYlEUPmJ/ToyecqPaudS4Lfxda+fVi+4gQC&#10;31OwQ7JT1k20DlGNEa0qaBxK65Dp7IOi0iHHeEvficjldGzO/B/gu3+i/7zDqDl4IeIoNYD9HqvT&#10;AV0auqhqyEtGeLOBWFtxKOI+ehVV6Z1fUmMRFd8Y6/giQRNo3dAqGKrDVFRwbApatpqJ843m4typ&#10;KMg8SfaLWPtGe4Qn3UadodGIDH2e3JM7uLRvBRZ+8S1CkhwLlf3iWrzRPhxJt+tgaHQkQp+vCFAR&#10;2r4VC/HFtyFIkherPOwb3w6vLbqCZ8Pi8NGrVXHn3HJETT+IsmFJyEwIhTgv85Ac3gwD11bE0LiP&#10;QI+xQSE2Kh6N1zm+m5ccjmYD16LiULEtegipsVGIb7xOkVZASrxuKKqIg3f8OxmJ5UPqYVSKHS9E&#10;HcSx2L9pFooCnIh9Gc32Dkd26ruoIywiZvtvbFzM9Lngwnx0CYzCYTTB9OOpmNhc6fzTePb8HS8O&#10;/g9W5iagqxBfHMOUlq2IPakm2pNje+LAj6j45BP44+ZPyC+gv1OO7ruxQfh21kqcw5N46ok/cPOn&#10;fApL6E/t43Eh7W3IpdTS4uhXqTqeqlGXgr8AVMw7i+2pR6ktP1RXyYmN044zC0LQJjITNQbE4sP+&#10;TE9+wZGFs7Dk29toFpeOtPfUu2D6gYg5mbs026zvr58SdHDQy3Xx55OJeCcyEdmPh2FndgK6SdNI&#10;1vn2C3BgdDYi3orHWQaGPAcKL2cW9B2b0hKtnFhFFPrYqDN63T2P7/4ogzK4j9s/X8evdmLZciJV&#10;kLBJvIlnZYwZEhexZtQkpNg0gYj9DD4n4z56L9B52jyMrE8S2T0FkYnX1PKQ7YIfKlV/CjXq0gZG&#10;AJBDmyKHL/4Ku39nxFPA8bZi185+5nMy9qOxF50xbd5I1K/4C3ZPiUTitWaIS0/De9KzMsY126N7&#10;1R9w6iYbI3BX0kknvZP1KB3lW0Ui5v3Wgi0jQ4JvPhqBpZTipnaOzcrIIYea7buj6g+ncLOM0BNp&#10;Dvg5yARsZ7An9Qek/ZMFd0Bw1Ca821wwwujQpaFBbdllpG/ORObWSCFYctjup9GsHwVR9Lqo74+h&#10;UefG+O3kJfzf8vT9+7fx83XCGP4I25mNBK6cbEYVGcYuZw+l0qxFaJVhxNUYhLis7/BeXf3nsxc0&#10;Rz1W/KRdMwybN7DBzKKasuFGDXPbcxHBkp7TgoJVU+bg2vhMRZqPybn422Hsu/MknizLZUNzsfc0&#10;vEPr18fbf0H5Z55E2ds/4zqbpCS3iNRcLAyRogvZBleAPz0XQHO7wV/zcHZ7Ko6SEfarG4GvDi5E&#10;J6XjqXsiUoAL87sgMIoUsMl0HE+diObKCIbm7J6/v4jB/1mJ3ISuOo6eGxk/iD/bKcANpAA3x32K&#10;lunu2Yl9cQCxL6YEYubR1ag0oycmHgLK378ur3nu6lKcv+UiEJH8rMQ/miAy5n20JuN0h05x4mLX&#10;4ocnwpCUmYBQhWztZxYgpE0kMmsMQOyHb6NTI+B0chymzNmJ62V7Yd2FbRhSw9xoC9InoknwPFwc&#10;mITLbxyjTZ/P8fMTZfCbYD9IE8mvOUusa+5iGvFrNBcPTkXzV+Yj56/jsOPsHHRXskyQrOIjDqMO&#10;29BUuJ32/E0YEfAP1Nh1GvPaiuEFD0SYXX3i3HH8Vr68yq4GxWXiu/cUzJt5+zC+3WtYdOVZhAl+&#10;3R2cWx6F6QfLIiwpEwkcQHkutceCA6ORHfEW4sUFWq6tzts3Hu1eW4Qrz4aJfi/N++VR03GwrLMs&#10;jM1SUeiQ42ulLxDhffciLYblJQdNfwqLcw5hrOxNOrNtGe5C8wJ61aJix9HJgZQrfE3nONVOC2sl&#10;bOkr5U9zI3NNpyDNnozhlbag7z2R9cu2oQ+qDd6G8gM34/sNfaWJY8e+d6qh82fM0cihnGzSfik1&#10;4qnFOTjkGBQuLWmLmBqHpLztTMTUDsL0pxYj59BYhyN9aQnaxtTAISUdosERuH3fO6hGH7ZVHoO9&#10;N5aik2rHirUfjDMf3cDWQeKMNN1/Q80322cxR33wNjuCNRgwQ8LwGlOVdnTlAmhuQAMRk5mJaU35&#10;QMiBHd6AnKB8/HXcDpyd010uvrVfW4kBtd9Cir094q+m4W3Ou2mkgwUnMD24GWJOKxw3hgntjtal&#10;3dH7ZAxzCHOH7cqjNI9nKM3jcSdHS1cXTcncjeGmvjfOnqjKM+Y57z3X3ELyUKl3XOcrt8ekuCno&#10;F1IXz95eh/bDgXUUjD9tVk/ddMfw6NpIH8/MQstGk4nMYiA239uAvpIYz5Pj14wcvxqTjuD8zFaK&#10;k0P9hVO0CTloRIXEx6iQWGxGYuTTnJ6IstCeqNhxcWlXNBj7DewB05DxYwzEUntJf3MaYebpY5jE&#10;AxQ25wLG4bDShujaFWoibwsGvdgPSTZyIE6fozZEELke/dZzDX4ixkC1v+bMsubJXDSSQx7lpb/Y&#10;Lwk2TWG2N6lUrtIU9NujHdyVA1D7rRTYacwiS2LRYuxGXUFGH7Vaz6Jz5AB0HBlieHfVtX+txtfZ&#10;5AJ5Qqqiq/Nm7aFBz6V0uANv7cWNpZ3kecHseteTY5Gm4LN2OxdJD+5sGiA79iKN/kRk2EOw8PvN&#10;GFWPbwYVUHpRI7w8n06/aMPgFrEwij8+F7WnRHnYPzYYnZbmOJOlGKVmSePaZg/WrOv0Gfs+vFNt&#10;DKrSaXeR8F+4VRLvHrCTbgWSbhEKrlO0TDfPT+8qo3qzdhj/ySJMaEdZFXSSuHJAbbxFG4yek9MY&#10;BSLniXikGRGP1HMiGeLjuhYUh8zv3pM2cvVtLRsaX488oceXCST8n0NI3zlY8vEAoda1gGpuGr1M&#10;AQXN12kZnugDt+PO73G72ib+KjE9Osi4BV/pg2fxrWKz2mhOyf2qOQlHrs5EK9HCSz5NeQzc/D02&#10;9JUsvKDPnfEZO13NIT9RMIJcDpXRfhIFb/1CUPfZ21gnLtCIelpMg91WntbJ72mdlJsS/Tlml9S+&#10;iJFSFYUOOb71SAUi4iLnrFB2mw33K1eWDatHgQg3hEw5fiXl0Bwp27aEYcZjiYjr7HDOmfB/JUdU&#10;/SjRJobNwGOJcbR/yplWKtNO0i3aSVIoB9+FD9uJewnd2BaiQCHrxDZEu0G2+5VRWQjIKcj5Uy+s&#10;UTlK7N8p4rfdR2XxIfFnmIvLJ6Qfeq93BBxCK2ziDQSS5ADFg/4bGlPzfZaDJO34dBciFzs5hmO3&#10;E71sOaKX1TihLoJhO/2tEsnFLjucHJOamHTkKshHVv8oP7gK5Qfb6NTlKp26OGIdHfpeUzJ3s0oR&#10;a1E+7VQqN3h0jaWuk2zDmXTa0W5TGRsFRiATeuqmO26dHydHTk+OvDBYxynRTSXgz2sCTGbeJbrF&#10;oLgs2qkSt7v1AxH2Fz43FDgYyNOxcCh20o0CEfmbyhMOx9was/cGlqp3BHToez2bi8ZBgjQfNSlG&#10;xROICAIRWRSVAVyRYexGWenPuZ+HoBajwgp4A0vm9JBOpLTvkZ2MHA86/PGMtlPXDpm3h7q9l/DL&#10;cmJDLKA1oAytAY7VyDdzUeoFbRjUpw2D86r5axSI0DtyYKG/6eMc0PHNOUoP1DDuCevCmKqU4sg3&#10;B9zLtWQ8QadXs1qi0WQ62qSdbdVGhjcd5Kd3lcOwi2cG8Hb4HFI5wmY+YrCO8vZUGwa8PT1bpG9X&#10;XPsixv3jwUvwgmykvltH4WM52OtUG20mhso2dQPGHdYE0472aAdUscEr6uP0wAzVxrBHdpXXlVWO&#10;QOqthVC7f8wf8KMNy3t0Msw6ry8H25l05NZsg8obRTul3ggQVjPRJ/SjDIh7lAHhDoci0SHHRx+p&#10;QIQrFPxbIXJuHCIGOPLhlXLwKBDhOcAU5WdRlG9wQi80zwtJlc6NvvyJQaMcMWjYdfLZtQsy32El&#10;p7JV5FzERfAaB2XLfNeBjiYplWNuXAQGtH5W/6jaRVFgHtFVPkPVmXbVxBOj98UdLigmngf9N5wA&#10;HvRZ4QgqnTNhx2JxB1xQngK5ym11MXZdJ9TVqZxcpMp3/bjB7Yk1t5LBDxzk4fPnNYZBVxdNydyd&#10;ZXH+u/lAhL/rCzmLbfnE+eFzQ3dR1THYnAJcL39fRxeMAxHH/R18bsspOTo74U4y9SgQca1Hzvri&#10;mYw8WjDZcubFPTeen4gICuIUiBQdxu7nTtr4KpTLb4Mf3xDSfYXLSuk4uG9bfzPIE3uo8w2+m2rz&#10;Q11KWfx46kh0Mqhh88lc5F3gcjMbiMj2WYOZq2J16YQ4R3Var7cu6WOvWwtgQkymH/HmNnhKGZ3V&#10;shGEWMST0zS9TvHTO73gQD7xdnZ6XY9P3wGWU5DoRPqq024bqAZGnDcOH8g4EOGnG67nmLKXnEBC&#10;f7OP26r2mhMMt3Lk661Sv9i/BS3HnYqncTpXsbktzLPpCMxQZt24WN94QKBcg7hPqZPO6Tw3Xdfq&#10;cJ/T+VTJQ7KBItGhRzQQgVzLcV3IFwS54s+FvI05S2IxQMFV61Eg4gGbh/lFm09OnWN/2wlspjxr&#10;m6yklBqy9g20D0/CdXFQqPBcCN6eswSxAxwFUHJtiuMhhLxNR5ex4tGl/HM1HnkxC6Bd/fO0q0+7&#10;aGxCvpSKcTe2QsrKYu6JGG3rpS049d/YDJjuMzUh71qM4akHzChVw9bB6tMbl0V2vgxEtAbGKTDR&#10;jtuTHWdzMndtYEXChIzs88IlWaye0HZiM9Vf2dS7ty6cZF/JmfXTJ84Pl59uPr6O4ZUX4Wbo16+p&#10;uq7hchqWExmG0glwFYho+8//W0mmweVxmS4kE5uWarg8CUTk+5X0i5+dbYxnc7E0BSJFhrFbz8Sx&#10;G+pyU0mWles6EqfPGaUj8vpCdzbcoP95h2LQ59XpSGcp5PTzq9QM/Wd+gtnh7VSU2T6Zi7wPHgci&#10;BsGty3WWB2mVIW9EsR3calsxWLUu6QNTIgMR6qr9YCSeeSUFYXytdauX+g/w07uaesEBdzBNbKSq&#10;W9d3ZHmgYZRO5axbl+ienZfoVL28Q3bCh/IoC+FFykK465SBYQwDP+HW2+zjQYqHmwLCx/i7Dv1i&#10;Kb0DkUT/Gyik9vLTOCET4tNgXFRkNbhc3/QCEa7rAR0xUmAAcfyc12jXAQVfD2QyEbkpG05s3oxM&#10;bc2kAbhFo0OOjz1SJyJ82CIrzSrEx69D2mVmldVFkF4FIlTLcY9qOVxdgcDbHbj5HuX9uXxScuSD&#10;EbXpXbAaUKeftiiUsU4Q+8iq+HisS7ssFFf7025dNp3fOWoRJNaaVfGIX5cGcejq4mTj1CyxBzyn&#10;nueUXqIJ2emXz1R5xw4H1YP+G1oXE31m78onCr2xni0+NhYgHcMHTuly3qRmGaTluDoRsVN+fznK&#10;7+c7HXJxqxF7jieBiASWKZnrAMsL4a7Vweh50ejfugVq/wW4sqwb2mkLxk0FIoWXs0+cH28DkZqD&#10;sTCOTs/0dPBpClLaiIuBq0CEXTLWaPJ5OYiTdwYVZBra5p8mxj+h6WIJRMzJqDQGIkrCEp9gbGiL&#10;+B+4w+PGqeE7m2bTH3jzLp1uk/bQaAwS29mmT1fg0z2ZAuGDnypn30ebAvz7HgciPA1WQ7jgZsOP&#10;O0p8XbJROs1Lxz7QSYF2K9wS8oBYa7Gk8wFNrZvn3ePBgZ7fwXFzTt1x9x39ddRdXYeefZE3HG8+&#10;iZf7hGFQW+DQhkRsZQQu03Zja0xbc8Xl3AfQvWDUOA3X3UjZ33k9CEVFdNHzC/i0NstFp1qTylLN&#10;n5BGNR+/U03wis43HDWWUuMe2VWu68FR2CQwgDj/HMRM5gIRmUzEqanHUKdDF7jieGKvFI0OOTrz&#10;SAYijuETPdrC19B4AhWaKnLzPQpEeE6ky9t1xS9yYbq/Ybdwk6YgayFeazwB32iLq5VKSHRuC19r&#10;jAnf2IkJR1Fs5e6EJ492mp4hthhWHJg9Dedb6RUDFq7/hobBqM/CC+qi9dUYjqDz0zQBEnuumAIR&#10;nhstpwnxFBmD3VGDI3Kzp2imZC4By4NJba6s56lZvpOzTwIRjrlObq2u3F3k4urpoJnULI6pRwu8&#10;J4GIHOA617WwPjvri2cy8mjB1P2e+2XdV6lZRYaxuyHIp5smGbM83W12Z4N5/1zaQ3eDYKzHuxH5&#10;SlcszVHXePlkLvLPexyIcPusSa9xh4mqaH01MDwI56c511C5R6VkPCGQbizpjAPnqYC5UBe88tM7&#10;PV3lJ0meFnAbr6M8XdIonUo/PYoRxTTDiqDVGPX0LfyHNV8lAK2bvITqTjzOLuQj+WJ3ddIleR3p&#10;XacaKZPyFsiEWJZHb6xZ9xTGLwhEhpDyrTiN20WpWv3XoVuuMjtEbN8ju2pY+6bXV9eBCPc5PU5H&#10;U32qqHTI8ZFHKhDZGxmG36cmoq+K4VfaiVakc/C8OqcdBD2HQS9dyUC3HUXVxJDg0sBwpxrujyX3&#10;RiLs96lIVA9Ks3u7F5Fhv2NqYl91+onejr47gy8xUXX+jIoDX3wR16qM1dRgKIMCE/03tAMe9Flq&#10;Q8Y3eBiG/ZyO59mOhUhhpPgVTyCilyomsnuxnb5fic1MQ1UgsU+JOy6DZDnpBiKmZG5sYI2CG88D&#10;EQ/01I2994nzwxcLu97Cqid3Y0YUve4aByKcUURRJM/z1p0IInRa9iQQUeTQa0kjWMvOsvVMRh4t&#10;mLrfc7+w+yoQ4YyBOT7H2M0YuKPg5qSDryPmc9yl7+raYM/toWoU2fEI294ciRPVBpHLQkn37JO5&#10;yD/uaSAiF8Vq2Bk9WJeChw3Dz+nP04Z1aStSl0A7vwDNm32B3scVbHvup5XBE9IGGJyLkvkFilT5&#10;rMmcMPMxg3WU2z3d9Fg9e0uF+fPaosWc5vjKiY3TTD8cz/AgyDldUkr/Sm+AuEyi2law5Jr/goMU&#10;oTIRGzWefVpmypJPSypUQJk+6/BvJyIiDwMRmQBJyu5wcSOFu/tc1Cc5Dr/C/LjZk0WlQ45ePFKB&#10;SPLwcnRs9hMdmykIL6VCpAsKekH5mDdoJtIPTEJToYaCLrj712y0b+d8jwinDLX798aKtEQMURUB&#10;KpmpOLUdMeL3XoG0xCGor+E950xX8i2rdD/B4q82ILyl+n6MAkqrqlCBnFky0OVWdNbQeEpR+gVe&#10;gEbBVrkV6PwTFUmrhs7YIC6ombncGnyCghsbSkTTc4YYWqb7bzgjPOiz3AY3dPQPqoJ65UeKIRAh&#10;HvXhDWj35Dfatb5AdL8SVTSnuTzbYC6OE52gfOUEL0zMcqZ11g0aTMnc2NTw43Mlp7rddg5bxnbD&#10;60Txo8rvdZma5Qs5i/30jfPDqbSJ+DJoEvZsi0Y74aI2ppBEqdyMKJXPqwkgLhH70UuM/YjuLti0&#10;ezZe47c5Ci8VoKCgAs0zsQn9QMRBLfu4akHnuc+s6U3YPfs1+aJIsWlqmxoWmvYoEKHsaU4awezN&#10;v9ZghFzkVYCN/SsS5aM6rcWTuehpIMJ33Jyps431Tz7JkOu5HM96dBpNu5FifrnvMTbuvYIxy+VJ&#10;Rzal1tQjGlMoCnNdtar4mxFrllkbrvcZpmOhvyJetQHGnavGKlpy38xFqRMeBSKc7peo8LX3Kni0&#10;LjHzr6azN4n8g3+M1oJ5bVvgy97HFXTihegWJ+TQsDGydKjBtGG394U4pKe951iLTH/KaB3lNPjM&#10;Bp2lDTeHw8EpwMuo7vLgmQKsXpcuaw6ge9WUPzeXAysfFQP/8hqm0TwcmtwDHT+5gaHK+zdMj1Px&#10;IK+n8dMECPIGmKJGSdO+Z3bVcbGlf+fF+GpDOFqq/ERaO2jlYO6fu0CEHDGMr9kBi/L90XnxV9gQ&#10;3lJ1B5xddCRdlhSgyHTIVHyWaQAAIABJREFUAVLJC0SEHNZUZB1bg1GTUijhpjJ6zlqGYS3roYNw&#10;K6d043VCJEbQzV2Ve87CsmEtEdCiAerU8nd5aZGoqGUUCp+Ho1+m4FKjadi9NcZxcyd3JOmCU/4T&#10;C/tCkD9uPvZQTvnypBno2zRAEiop+zzKbYymC3hYzi274I4u0aGbuHD75h3UnrIfGR9Kd43nHcK8&#10;sEGI3skK5sXL0cRHb+PmndqYsj8D4qOsIDkcXUavFWo55Dbv3sRPd5/HxJSDmMNu0ZHykMtQgXrP&#10;jnShHr2Zd/RLpFxqhGm7tyJGuI5UmuxliFubLm8T5nreUXyZcgmNeA4m4X79chZOrfwAPcQbyrBj&#10;/gg0rveczvGodO/F+Q8V9yZoZ7bJ/hsaBBN91nmXn0ToLkRsjBe+xgehrxOlZk0MXp6E6K718Fz1&#10;8rh7/QJOLoxAB2nsqYvGokGdWlQ9lI+sM8ex8oMedHGb9E5oQ9RjvLf/moo6PefjKmohmG5GF3EV&#10;LzT87Ynu+CQlCWPFKFb+5e17H516x+FSVS6vPJzYuIcuT2yFD3ckSfJitxNfx+WsU9J3mTh2YP6I&#10;xqj3XHVUThVva3YtcxeW9tJ69Gk1BNuYfvsxZ7gA95/sjk/fqYjRk5Poorl1SJ7fFQHl7yLn6w8Q&#10;+vp6ogKkOopV9P8b1EEtJeevWT016g7RCF/94Sx97035krtVH4QK2Je/m4Uzn4WjzTRRH1MXjUeT&#10;l2j895lMkhE7cKQox3XJmN9VOsZXEVKIF6aRdHH7fgu0fHIn9p4WZTijb1MECMad5m7MQPSYc1DI&#10;l6/g/wyepLum7tNlbDcrdsTSPTvwlrSDJjrJxDrUdTj+Jl2wdSeHbmRP+wVVh8ZjT8JQvKA86KK5&#10;HjOwB+YcZJdp8b6wyxhvomLHpdiz4y3UJjlfUGC8PCkaoQ3rwb8M09WTWBjRQbwwcHo6EsZIeif0&#10;uQ9epX+j698kG0Lt3q6Ctk1vY+c3uQRXKhb9vSWaCLIyMxfLw0Zz4GvCngWjNQcvR1J0KBrW80cZ&#10;1seTCxHRYR5dHBqM6ekJGMP6SE3LQQ4f391nMeHbA4YX/AlqcOlzhLw0mlJHpb6TfLouu4zY58/g&#10;s/A2EMVN/R/fBC9VJxvnhJHC9hYZxs4KK9xkn5GN9KWRmPWNjZhV38HKKd0QKN9Mzt7hJBD7MXf0&#10;P+luDfbYSkzpFohW7m4ydmmDU0UmRVc23MWU587EWVrHugxoKuTc38naha3HgV4J3+CLoS/Az6O5&#10;qLSPirmotalb5+PN8WQ/lPPXjzuxxPQ4uBcaSL5n3omN2HMOaPXhDiTxugCP1iWeJqNH3+0KnJLy&#10;N+l04MveOH5skhfBgc44eJ0Szc8GPYegFRN83glsTP0ZbaPXIX6CmqhAdGxfF++gMDg5KMi/ih/O&#10;ks19k1FTkz1duIrWVIX/xS6J7dsNE/bfQf0uA9CUvmlsJ2nMn/dFtwmi76T/o/tUtIGp04OOwN+v&#10;+svo062ecKl0Dl0ye6ziMKzY+LGKkEh4nQW3W/oqLnR2pwfiRuecNtrrF6SAfsMgnTvWaCPawK5W&#10;oPmWdeYzhLeZJtjVqNRF+HvLJiKlPlvHwrtg9FpW7+vwE9klt3efn4iUg3MQUl7jz2jlIA2HBZ3h&#10;XUZjrehIovpTT9CFueyS2rt4fmIKDs4JMbiAVmqgCHRIi3TJC0SkG3t/d9IJXlQj3s5Ld6trfo7b&#10;eY3ViSlFHq5kH0fOLfZUFQS0Fhc7pzRMUpKTxw7Sc39G9SZt0DSAPaP8tk6Rj+DonsQRsXFKc2wh&#10;OrNqX1T4G3M0L5w84uiHUSClapP6Ur+F4Bwom2Rt5V3JxnH5u61Fh005KNZO3hVkH8+BOHRNDqYB&#10;7ka31dsv/gv7f6+L7szKuPqZ6L/h6+76rPfi5aVo++J+DYuX9KDeGIWi/5rI3ZOKHzRKJxQTI52Y&#10;pDTapihgZi0zw5z741mcu86yW/VlpOqqCUxsZ/YgVdshOHTOlMxdyYUVuh/IAOtylYB2aNmEdEqJ&#10;D+HSrNoNZDqDIhdvezom3e5c1sGXHmTYV7tBrB4q6KXx33Z+R6unBfknceygqOt8fHdO7MS3l4QM&#10;ZLoAvAO6KCv0hEXhuCRDfbsgBiKBmHxwM7r/fk7ADn+ujvoteICgD3hBPgVUx6XnNfNOT86C3j0h&#10;3lyuUkmN3tltOTiRflLox5+rN0Eb2hgpf/Vf+Or0L2JHNM+T0VHYJ62e0t0wTnNAtKlP6OiiXGjP&#10;9F9w0K/jPx7kdbMTuMOpWbgl4/eLs12XCDmoY5q54Gx7iwpjh0R/x4XUPbhA8Yf2p9Ilt+uXi0np&#10;zgZ7Yw+Vn2OBRu6POHuOZCWobn20kAJK4TGP5qI4R3Xto6FN5XLjgUg/rPxpEmoZrUmsT+4w0cB5&#10;eWlbvLh/nCq91ZUZLEl/E07M22xC//RDiJKPyw16SLLa8/uLahum8yjfie+38ntE+os2yEnuHoJw&#10;OV1rlwVjI9gKJceTqzmp/KRQrD74APqsjUYrduG4/LuL6zsmIXTsNuTr1v0pn5VS7AMn4+CaEPwi&#10;+EIu/DsPx8wfz6M1JPuxjvibasdJmjs3qumsjcZ29Tmd+aa0q+ybKj9Ru9bozg0jP1gMiE4eEddE&#10;T3SgKHRIC3/JC0S8VBDrNQsBhgA7EdEvUrfwsRAoHAKuitUL17L1toXAo4SAiwsNCwUDOxEppUXq&#10;QnpuC2wbcpxuo2/oOlWGMGLptbNfPO3EzqSFT7RZBpfo6mAtPI/tHpwSFEpgdDojpjFfmmaUSmdS&#10;V3gKoO5Fijp9FJ7/EkPOGZ/8FHJkD83rxaFDViDy0KjLIzgQ2iHMv1se/vzox05Fw4GjUSnZMi6P&#10;oDYU+ZCtQKTIIbY+8EggYNK5dIOF3ZaPu+X95ZN/O+XwB46uhORTUfCqHvmBYS/epN5i2xB17aBh&#10;f8Q0pJNTpHuIDJ+j4KY+XYp43uASXb33yEEfvrM7VhvlZfkYI7HA/H8x1zAgkIhAyk5zkQZOJwdb&#10;BqFcP0orNrhIUa/bycOHA6tXI9THY3q4miseHbICkYdLax6t0ZDRDFnSBF8v7QQ/+zVsGdkUY8qu&#10;8oIB5NGCzRqtdwhYgYh3uFlvWQioEfBNIHJ+XgiWNPkaSzv5ERXxFoxsOgZlV2UjoZtLmqESJwwh&#10;gGo9C3+0ewOv1inrun9Ug7j3dA7l9+ejD78Q1egNTvUtU8ibGDrVTQzHaioyN/GsDx4RLgDstRFd&#10;1mhIhFjbtKYfjO2NLrN+wgBN4bv20/weJy0lvXEXSQeH70T31aUtaPUB6J40UUw6ZAUingjFerZk&#10;ISAcr0bjChX8V7zzM24HzvaSAaRkDcvqTQlDQKqtEAvHWXHmZ4joJBEHFIrjv4SN0+qOhUBRIyDU&#10;YvHidnbJZiwGmSCa0euWkLsefYWKb6ks+efbCJydjrT33Kc1FfUQPWtfwfTo2YvESmV8IiLUZyTH&#10;YuBIIgoIHIUvl7+Hv+kSz2hCxHnDsbP7asNCdQ+7aOLxPOx7vzv6L8lC2SYd0KuBVHN6JwcHdh3G&#10;/1TpiuiVizChXQ39dDWVbX4MXadvx8w33RMXCZcuCwcixRRxmUCipD1SnDpkBSIlTfpWf8wjwBnW&#10;qPrqz9WD8ErrZ12ypplv2HrSQkCBgG5RoLkbaS0cLQQsBBQI6BbEmyGacUZRJjxgBCFBr6C1inq7&#10;tKBuRL7jrv+u7Y9eQbkR8YzyS8Kp75m5OFfc6W0SYxsn3GFkOi2cGBp1MPGoYFvxvlRT0tDdqZI7&#10;MTzEfy9OHbICkYdYkayhWQhYCFgIWAhYCFgIWAhYCFgIlFQErECkpErG6peFgIWAhYCFgIWAhYCF&#10;gIWAhcBDjIAViDzEwrWGZiFgIWAhYCFgIWAhYCFgIWAhUFIRsAKRkioZq18WAhYCFgIWAhYCFgIW&#10;AhYCFgIPMQJWIPIQC9camoWAhYCFgIWAhYCFgIWAhYCFQElFwApESqpkrH5ZCFgIWAhYCFgIWAhY&#10;CFgIWAg8xAhYgchDLFxraBYCFgIWAhYCFgIWAhYCFgIWAiUVgVISiORiZ+wMJF+TYKwRiqnR3VGz&#10;pKLqs35pxt1iFJaFB/mm9dydiJ2RDA5pi1HL4H3TGUig94/znj1k8inISsMX6zfg1A2g2t/G4d2h&#10;DVG67u51qExGAukQF1RRyEmjV/ClzvpG861WHiYEMhIwSlZokLoVxo49TMBYYyk1CGh0uEboVER3&#10;L43ejcZfQQuam+HwkcdSasRpddRzBLwPROgyufy75eFfubiuFrbDlj4DLwfPxPlGD+DCHc+x9dEb&#10;inEP247/+vImUJJh+oyXETzzvMtbWp0GQpcP5cMf/hWUf3EnnwLk5wP+6pd8hFHRNZOXPBwNRlzD&#10;yLh38MLFpYjc+Sq+Le7Lnnw8vIL8VXiz6ghsLrJ5RLJe9SaqjtgMUiwvdDYPh5bMxVb0wcSxbSHd&#10;tVs4FEhnTx7biX070vHjHbGpao07o8Ez1VG/RUPUK2V6WTgwfP92gTi5H8yFoiTbVW9WhahuxrdN&#10;a0f9QPvsexFYLZYwBDzSL8Va3GjuOZyKCixhozHfHXl9wTBs/+9qWHeXm8fuUX3Sy0AkEzNfCsaU&#10;7x9HRGouFoYUUzAi3YZ5usgcqBKqBnzcXjl1rsd0fl5j1J942vwCbtuCQTX7Iel+e8RfSMPbzyva&#10;N5SPDVsG1US/pPtoH38BaaqXSijmrFv2fXinWmfsGHMEV2e2Ev+760mMTYtC6V0m2MCSMfxPvbCm&#10;KOcRBXB/6rXGu0AkMwa1g6Yjh86dIlJvkX0pjI7YcXHLu+j7RjwuPd8T748ehgZVqb07l7BvTTzW&#10;pV1GQRHMq8L0uLS9a9syCDX7JeF++3hcSHsbSpNQXGMRboQW1M1cIFIS+lxc2FjfKX4EvNEvvhaX&#10;9kBEXl+sQKT4Fa+UftHLQGQXwst1R6LdD73X38DWQb5PVCnIv44/Hq8O1YGLFYh4sbvs40AkewGa&#10;14tEBgIwLeNHxDQzE4hkY0HzeojMAAKmZeBH1Uv0Pu1oXv/jcVQvttM1k7N1VzjKdU9EvVK+Q+U8&#10;2hIeiNjS8GG7nliMcUg5OAchhTAv9qOTEdh6Fn6jYOMsnSZqT1cKNvZHxR1DfT6vTGrYQ/FY9oLm&#10;qCdObmT8GAOlSfD5AA1shaeBSLH22ecgWA2WdAS80S8rECnpUrX6V1QIeBmIkO9IefNf/8/T6BpS&#10;rwiO4zMRUzsM5ZNPQXVCaQUiPneYPD4RgR3XvtuP02iEjs1rQHUW5kI+9mvfYf9poFHH5qihOUDL&#10;jKmNsPLJJe442nNsimqa+rrdEh6I+HC4u8LLoXtieeOTFRZYz3we3/ky5dGH/S8VTdmv4TtxcqO5&#10;dnL7eABGtsLTQATF2GcfQ2A1VxoQ8EK/rECkNAjW6mNRIOB1IFIUneFt2jb0QbXBlxB7zgpEBExK&#10;UmqWK8F7EyjaNqBPtcG4FFvy8mKtQKQQs7wwqVmF+Kz2Ve6g9lxzC8lD9Y5WSmftkg8hKj1NubAV&#10;HgcipWfUVk8fEQT4KYqVmlVEAqc6nHPJ23Gj3Qh08knhYRH1s8Q1W4ArqRuR6T8EfRsWTRmG54GI&#10;W7YltmOegi/X7xOLQivWRps2QWjVNQT1VMXNOmgXXMGRXRsx/x8TsS2nMpr164emzHfgzDsqR3cC&#10;ns45gfQ9u5FMdEbVGg/C4Df0v8FObzal7EA661C1xgjt0dN5N99I+EpGC2IZ+jDiGVxZvwkbGIUS&#10;ja1T/wHo1vpZx6mQ5nmR3YsEeWQjVq78P3hNwSJht53D4eRd2JH+I0So2qBHt1AE16+sf9JA6SV3&#10;Yqti18ZN2MfGovd9aRwFV47gQEY2zqdLxbkGzzqc7TuIrboLGzeJcqtYuxP6D+iG1s8qhKZi96iB&#10;0KnRUJF76AYiakYtByMIw4S+N/8fmLiNqgGa9UM/UdgYNbUadikYvYQhKRieVMxPgnqYZcqhgvpz&#10;h5G8S9IFVETtNj3QLTQY9RVpYVwu6xbPwYpMGwI6jkTIcyKwpr/FdsRSvsT6fQ7ZtglqJZ0galjG&#10;xJZlhpHcnbGYIVPEsaGHoVlmoswaV3fQXLwfUlbET5BXNbQeMQIDJD0syD+JYzv3iXpVrTVGjhyi&#10;2al2nIic/qYbbnJ9RjU0HtQfg4Prq1Mi+dxg8/PALuymk0rSfnEuvdoNryj1nz/rVSBipCveW+a0&#10;8VXQYZGNCql7Y8W/1mCEGyOk0i0F45daJg7dV/07Pb+g4/865ifhM6j/YNV89vR55ciFOb1LtHci&#10;/KF4tdsr6jkqvcBOIFO+XC/aCUHP2yCoVVeEaMdfkIW0TSmSDSL5h/ZAT51TS2PzaMDCpmMHqzJ7&#10;J+laxdo9MWpsD/drgvBhF7ZCsqeqQKSjgpgAZKMHD0FPxemtW+Y4hskX60UbL+DcGS2atzK/ZhjN&#10;Fza/OjdAvfoKOTDn6HAqsrLOYq/8vUHoP1htk4QmXdoUlaYgK20TUiRiBqYnPXqaPa3Ss03u7J72&#10;Hc3aUEgdc4xMa7/FNbNNYCBaaXTW1NrqrY660Q+3+sVEqVn7mS3tfO9L9J93GHqBiJBRQD6MMPeZ&#10;T0U+TH9FNorym/Iay+z1xpVY+X9eM8e2Kdj3DGSfTxd9JWY3OvXHgG6toXQD3FtjaX0xqhExs46o&#10;/ExpbZT8w01sTdVd18Se6cm+TcWzWDhrCbJaJJANGooX3PjTKjtddxDmvh+CsmR/ue9VrfUIjBgg&#10;4aIiQqG1eORIDNFmi0h2zNS8NGV/CmiOf4H1GxxrcecWzTXzgNnNA8jIPo902cfU8etcrO+dn7uD&#10;5LhYbPKbgP07ZqKtMoATTv1o7RD8AdGX6tnfhJ+vo0CeByKipLFuaBUMdWIpyUNyeDMMXFsRQ+M+&#10;wqusKPSXVMRGxaPxOhNFhJfTsTkzE1sjx2N9bk0MXhhHu+XUxtPN0K8NeYLc0a3ZHt2fOIfjv5VH&#10;efrz3Zs/Ib8A8AuKQ+Z37ykKifOwb3w7vLboCp4Ni8NH1KE755YjavpBlA1LQmaCc8643iSz29Zh&#10;aJWh2OxXCdWfqoG6tKgHUCntgV2HcfFXO/w7x5OReBs8WJSfrzwGSduexerXo7Hzup2adrBI5CWH&#10;o9nARPzRJBIx77cG9QyXkuMQu/YHPKHtGx93BX8882QAGtFi9tc7ju9XaBOH9LT35O+zMbCF+fVT&#10;QxEdOQgv1/0zTia+g8jEbDwethPZCd1k+lkeiFTwfwZPBjRC5wZ/xZ2cA9h1+CJ+tVdAm7h0pL3X&#10;0BEYFRzDlJatMPN8I8w1fWJVgGNTWqIVsXM5jOxlpG/ORObWSIxfn4uagxciThQ2BaBt8LTtK4wN&#10;6IlE22MYvO57LB9SXZUCWJCzCD1rJ+G17FS8W8dMlC7pZuIfaBIZg/dbk3JSwTKbZGt/eAJhSZlI&#10;CBVnme3MHqT+8DtuSH0LjtqEd5uLmvE0BUxMFV3+8pIR3mwg1lYciriPXiXZsmkQi6j4xljHWUQK&#10;LmB+l0BEHQaaTD+O1InNVc6/3bYHf39xMP6zMhcJXVkw6MCwZvvuqHriAH6s+CSe+OMmfmLKTxIK&#10;ejcWQd/OwspzwJNPPYE/pHkBPy2xgLRQKPW5Yh7Obk/FUWrLr3oYkjITIMEhGvczCxDSJhKZNQYg&#10;9sP+eL4ijenIQsxa8i1uN3PWP1JA74rVybZsffsZ9P3idwzcfA8b+pqRrQtp8LkjPFIBDYZGY+o7&#10;ms0D1evk7KwbiiqicVOnQhrofsGxKWjZitj8lPMz7yy2px4lu+SHuhFf4eDCTnJ9iqfPE/o4syAE&#10;bSIzUWNALD7s/zyZ/V9wZOEsLPn2Nppp5qhoW9ai4lDR5pGkkBobhfjG61Tjyds3Hu1eW4Qrz4aJ&#10;enrnHJZHTcfBss7yd6Xv8ng05AeyHaQ0zs697uL8d3+gTBng/u2fcZ3sJvwjkJq7EO65TlzbCjYd&#10;xUDkMbKNjfHbyUv4v+WFD+Hn678Sev4I25mNhG6OEzHDPkt6fjF4GuaNrE8438G5VVMw59p4ZJpm&#10;yyOChLVvoH14Em7XYTY4VJgvdy7tw4qFX+DbkCSHHJh+NluIx8dOwvjuTVD933sQM3Y69v4WhLjM&#10;7/AeZ8UwY1OYkPL2YXy717DoyrMIE9Zg6v/yKEw/WFZl41zaL5qDB6c2xyvzc/DXcTtwdk53FUOi&#10;/Wg8Ig7XEZwzB6J25G8agYB/1MCu0/PQVtq/8pWOIe8QYvq8iumZT+BlhhWz36TXZ4lw4pOU/w/R&#10;irXIk7XVUx3ldtCdfhjplyAiae2/+azDlrJ/v7hmFCal2DSBCM39z2njdPReoLOkk7/sxpTIRFxT&#10;2V2H3ao8Jgnbnl2N16N3QnQ7TDIXMpv9+ikMjY7EoJfr4s8nE/EOfSf78TDszE6AYvq4WQCNAxGP&#10;1hHZ3tZE++5V8cOpm4L9IIdPXPOc1jUHtoJfNaUfWle5hSOr/0Fr71kUvDAFx8/OQHOTS4osQ+Zv&#10;Vj2BAz9WxJNP/IGbP+XTasz8zXcRG/QtZokLrmotdiLlMTkvTemX/QwWhLRB5MVgTJs3EvWZbTm3&#10;ClPmXMP4TGUWEZPD6zhFa17koJdR988nkfhOJBKzH3eyh2q5vI1OjYDT5I9OmUM6VLYX1l3YhiE1&#10;HGK3n/mcNqxGYy86S334BbunUNvXmiEuPQ3veXhy4l0gIht+DUuJxHbz1OIcHBrr4E65tKQtYmoc&#10;grk07POY17g+Jp72wNEtOISoRi9jfk5NTDpyFYzgiP3EFK9tKD9wM77f0FdyBOzY9041dP6M9T2H&#10;+mSmEtYgp95+EUu7NsDYb+yaImw+EQMwbMmnGBPSALUrnsT7Dbeg7y2isztPeenNqOC7npaG2I6j&#10;kwPRetY1BMVl4ju+ChmlZlFEuvGNhhiYZKM1PRW5RC/E51jy8MbInqhUyqOYXKs1ZuX2xJpbyeBZ&#10;KkbpR/ZrG/FGw4FIsvlrmNG8kA/Jwij/1VVeLMsHD5pOpyVj9uLG0k6qUyKmUy+ljqNgYZCpOz3O&#10;U0FtMyqodSo8txMugYTLNc3Cr+izWSYePk3Ffj+FxTmH4JgGl7CkbQxqHHLQGXL9tAcvRs6hsSq2&#10;Ifu+d1BtTFXa0XYU/3KsAmMogJvWVMZDoBgmyqD8v47DjrNz0J1T0ZJ+rBxQG2+l2Imt7CqxlXFu&#10;eqMakQKcmB6MZjGnycYrGJBsRE5Rl8gp7lMgnUP9V0yZvLWheGZYilOA63Ugglx8HlILo78JxMzT&#10;5zCpoZs1z+2f6YR2y1i0ej1RXJT5r8JzCHl7Kua8pz0tEoybQRBloPtG8zNvP8YGd8LSHA2ph4fP&#10;24g0oS6RJtwnhyKHjKgD/jysDX0Gw1KUCwurrwvC9Kc0OnVpCdrG1MAhboSlNKdt5Qdi8/cb0Ffa&#10;6RL0TjSOmm+5ANowJdPAIaGFdFbLRphMZSWeBJuubIV+ahbJfuUA1H4rBfaea3AreagDO90+27CB&#10;NkMGH3gLe28sRSduTD1ky+MECdeC5uL4oSjVBpGddKvSlr64x+VA/Wg+t64gF/45G82pKjSnak6S&#10;2PoIenM2Rer/tvKE6/cUxMtCFdj/PmMbYZr5ayhVzlznREDAv9EG8VeJNVG+7kJcVz949ltHrZ/P&#10;dMyh58O2n6U1W7kty+bk68A6aa3zdG3lDILa3XtdHfVAP4zmBO9fjUk4cn4mWimcYl395nJoNBOn&#10;j02SdYmtfwHjNKcn3G4FDMOST8cgpEFtVDz5PhqSvt0y43zR+42zJ6pqNY9OrkX+SC6MU1v1NMhg&#10;3nu8jhj5GnnEwvkisXDaEDjzNM7xRUJiufzsLun5r7ROydjayE5WITvpR2btV9Ifk5EIl2FgDDIz&#10;p6Epf402BYY3INbJ/L9i3I6zmNOd05Yr7A2tn1eJQVCcHmbnpTn9Ev2GA3hr7w0sdRgpmn9dcXJs&#10;mqKumvrZOBsTlRsoRN5Si8hbclX2kPkmARh32Nnn5vJXn9JJa0xOI1qjj9EaLQHD1piAcTjsBRun&#10;bwMRaSI4MSPRDovtfmVUdpeaJQjNO0fXeSHiDo0OBajUTz86HbhHpwPufy6Ke7mhqEy7e7dod09o&#10;TH8iXqY0KcpTw2UpXUR3cud+jpBao/GNsj1XNSL8b37qyefMYa6Pq6s6CP43P3JKfpUXSu/k400g&#10;Aq7Yfr2x/sZWOMjZ2MR5CanjzDK2pWF8lQ5YZFMHYVzuuZ+HoNbob1CZgrlbCq5Yb2tERF10ZhWz&#10;22y4X7my42SHG06b9llxUR9TldKuFAxjxo6Yix0oolYtR9SqakPiQp/t9LdKZGTtDqPE8VE6Ro45&#10;w7GlUxelY+LtiQh4e77loGfH9fuWz0XMrE3IZLvx/OdXFxFfHcRCZdKwrwIRxWaIXbkwuZjPcnAq&#10;P8/tmHqTRe5/2nhU6bAINvl5SbZODiTtmNruo7JkhI10XrZdfrQLeo92Qd0bR8dJtdMCZKyX3hTm&#10;eh6ICLsJaFx/Ipwo33X/XbJtWVp7Q+eRNHfL0Nx178Jwp4PFcjpOD9Gfh814DIlxnUVk9e7j0tE/&#10;UzZFb+2Q5Ce+70c7offoZMiMULlzolk/+TeoiWDlhqNgy6YjMMOx+eIzHZOdcf37wzLnhuG7XokY&#10;XRfgqZim11ajQERQHZHa3mE7PdAPA73j/VNhJ4lDT7/58+qNJIVeUxZIFmWB0NANNlDoNFFwO9wd&#10;49P7OveDeTNPjfwfz9cRF76Gno12UaPq1ThctGdYk2an6w3K0fUGSltoel6a0y9xLFnOjLUF5GeX&#10;IT9bNlI69Y+6Y3KRSqeHs9Oaw+0Jlxdt6mbRaa6glOZ+vg1EuONIR+GtIuciLmKAbv6y66555+g6&#10;KwanGPbgZMWwY65YhrgQleC7ypHk4zNwLGRHTNGey2J17rjpjFM1Hs8DEbLqopOjcjC8k49XgYi8&#10;k2BXL3psYer0Cz6FZGKiAAAgAElEQVRT7lq6Uio5pY92oa7SLpT2WT5OpVFXLESenojw3Sr4t0Lk&#10;3DhE8FxSnT7qnvoIO4mL0eGC8kTF+FTJJW+7ZEhMByLyiYTjtNN1wTd3lDVOjreBCDfaXuyqmDN5&#10;LM98H5bPnURpkHRcz17SBro+DERkR1jp2JvaWOCBALcl+kE0OF5y+9yBpMynVpGYGxch1w4p8RHZ&#10;xOw6+egu5rcRwJ6eiOg6ee6lV/SBCD8tt8GvLqXNfDwVIzsZ1EsZdpevO54vxnKTOvpnyqZIdON2&#10;nbnjjSPGv6k8kWb/FrT8DiqePo1cRbArnKRND0SG4mTXVzrGi7jdbxx6sbZ6FIh4oB+uAt3T+mu/&#10;s4wctPfOa5COj+GtzXUx9bzRG6P1yPN1xHeBCN/ZD4rLokwTkx6yN4GI3h1dpudlbSlbx7X94afW&#10;NtpEGxD7MaaO7KSqcXVpST0MRPjprHLuydTUOil/3pKG+DYQoWxcnhvL0yAqPBeCt+csQewAszS/&#10;3jm6zgA40qM6jgyBaj/AdgKbqT5B7WC7Ep+rQESvv64CEXeBg057LgMRA7ycCs9sOLF5MzJt6oDF&#10;5a6/S2PqWYDnXSDC7hAUU0VsivQlZlSG/v/bnO8jMRKhbkCleNjA4Hh7IgJK2Vv7RnuEJ12nGcF+&#10;FfBcyNuYsyQWA7TFwjx4p3oing7CJn+1rYOd0s68ORHhaUbmAxGeb88DER5oGF8Wp2t8vF0UJaNN&#10;W7cmTyvdO7BGTxScmIVX2kxGBglJtePoy0BEz9FxOZ81tkPegTY6IXK2NfaLa/FG+3AkOYwwpaHN&#10;wZLYAXJxOJeZkohBxEnfTni+uLE3StuJCHWZ1yKkCyEqBamV0Kz/THwyOxztTFETuynUdQJSLMBO&#10;zcrC2b1S4enlNCzfn6PO7TdjU+TUnI4Yydk1pO/ZTmym+ktt/YGbuWNbi9Aqw5Ai2yaWkjEQSEqi&#10;nDpK/8vhJ7l2MjOV8GnwRUX6p8OOFFbHzDvDXqytnuqoWf1w6fDpbxoansCcVhD3yCK7jLTl+6lS&#10;VWEXvLW5cpvOxc1e6Y0upt6sIx4GInaSf03KfMgPVqdFy2l2OnefuZoCvgpEPJmXpvQrD4di+uDV&#10;6eniRhqd01Zq1h8zP5mN8HbqKxWcSIt0fd9LlA79EqVDl8cYVboXT4G7qzp94XrqIBhygHg5bTlE&#10;02WiJlyBvY8DEallid1gVbx0czH9s7+mSNpY/r4ORIIRteldSLXG6s8+VgcdujQ0UWPgKhChfOf6&#10;lO+sKt52tRjxWg2jEwxPAxHn7/MCwWt1RmNedH+0blEbf8EVLOvWzqnI3KWzfWYW6jeajPMP7ESE&#10;iYsvLpIRqc9SAD7As99qqJ1dGRSeF2m0y+7rQESeBoxlYxXi49ch7TIzGc5Fs5BPIHgdgU1IOzv2&#10;gXNaR/EEInbKvy1H+bfcmPD82uIJRPhui0c7V278KdeqIeZAqwI1XwYi/Khe6TC4CkS0z3Nn0PCW&#10;YiNbIzFNrYpH/Lo0iOrnKDrlgYiSiEFjHFGnQxc0NFNC99CciHAExOBg/aZPseLTPWIqn59zDZm+&#10;XnF5UO3NPaq9cZXLRQ7S58RmNZoKybt/+BHGdGmFBtWJfiXtfTwzQocsgT7IHAtDm8L1NjgKmzi7&#10;hqaTj9XpgC6mhMpedKSZCRcXv/AphDiE6tYqSzUKQjrr/N8pnXMFOt9w1B6yt32lY3JtnLIeQBd8&#10;L9ZWTwMR4bsm9MOngYiCuMdp3CK5i7DRWphAhBdTX6uD0fOi0b91C9T+C3BlWTe0U5HMmDG2ejbJ&#10;m3XEw0CEupZ3KAZ9Xp2OdDRAz1FD0eWpn7Fn7TKkECHNwIRv8MXQF0ykV0pj9HUgYnpemtAvpoUS&#10;C+GnKz7FnkxGykGENXJtMSdquoY6o+chun9rtBAFim7tiFhFSyzCN69uPomX+4RhUFvg0IZEbGVk&#10;KNN2Y2tMW5lshc9HB8GQs06YIvVRvFY0gYjiAwVZC/Fa4wn4xq7JITfUZ18FIga562bmkdMzZlKz&#10;lKkTrgIRftxqlK/L31XgZcpx4d/nhUTaVA7PU7PsUn0BVaopCj29k4+3JyJMFMr0pdze21BTkwLg&#10;VqT8NnijvHduwFUFZo5UKE+je+f+ENXewtfQeMI3UNUKSA+qitZXA8ODzmOaTtpZ8QQiPLB1pA/w&#10;FAv94IDrgyaX3MtFUfwWPMhldy19Z9IG9fO6mPoyENFLCzSTmlWTpxG6SfXhbalq1DSYEB3kwtca&#10;YwKRavCTH8Pcc7eTSeeBhy4QUYyRCB92R76CrkuJNENTQ6YPFV933JMt8HlfVVGULrRpau7o2BTD&#10;3G1vhCq+IxTXExEGeq/BuqfGY0FghkhEozjJ3UWpWv3XdUOuhjjEVzrGawuoAh/3iHTGOLbzYm31&#10;KhAxoR+6c4LbVp26VWrS2Ra5qHPVE6kpvdHXBb7GamtrzJ9GKdvV9388X0c8D0SI3hHz2g7CzajF&#10;aPGnW0Kn/ly9Plo0rKdifjM1I3wViBRmXpqyP1QkvzsSr3Rdihy+DvC6KlMkHQwNYhUd3gwrglZj&#10;1NO38B/2T1UC0LrJS6iuuNqA/bNx7ZcpVHUf8m0gsjcSYb9PRWJf9TaauDPiroaB9887R9c5PUSz&#10;m+OodPYCLReBCN9tVzEfuT6e55Ne9+IiPbYSF46Lc+qS0bc9DUQc+bDqwjrv5FOYQMSx6A3EsJd3&#10;4M7gXGz1SJ4OlgcnymHSBi4PLcmCt6lZeyPD8PvURKingasCcXbKQ6w2tmAMG/Yz0p9P0k07K5ZA&#10;RC9VTGKfY0xKDtICaRpxZhxoCny9WhS5I+GcX593aAnmrv4FwR9MQl93JPCKGc7swvpQIxpgB4Ne&#10;ROotyDwFPKfXyfEx0H0X85Pn2KqY3zx63nXxM3dm6excSuXbi8iw3zE1sa/6pFdTK+T8nhdmUTbZ&#10;BgXhhXXyNF0q+hqRbMSHbUfzxIlopvy2y1Q6LW4OuxlAAcZ5onA0cpwNx6Mzd0zZFKO5WAjRUm6s&#10;ZJuoCLZyY8w+zZmyHHpZoUIZ9Fn3byc2Ip/pmExaQptrP9Gpi4vL6DxeWz3SUQ/0Q9eJFVPYeq3R&#10;smyKAtLTB6O1SVekXtlcsSWj3H5fBiKyPpheRzwNRJgz3QC9Lk1zYqH0agr4KhAxPS/N6Vd2fBi2&#10;N0/ERLWRkthmpVQ9I10w0Msz89qixZzm+MpM3a0ho55XKAsv+TYQocGXW9EZPxFNosNWSMWTF5Ss&#10;Uq467NgFUOerCTNVnwHFYCLZKRKtScXW+f6dsfirDQhvqWQ9saOA0hUqVHDPgyLnOmtTe2R6VC0v&#10;s5s8YU7/xtItzhLNnAwWz8krQz6fgqbQaCEUov8WmJjxuIJilx9P+yvaYEd9WzC22+t0P4u5GhH7&#10;GeKCbzERGY9ruf59G4jI0bUORa9DS/iiRykSiloKT9SeU9wyZ/osMYA5ICeWixeJ5aKMVhben4gk&#10;Dy+HFZ1/opu8FSumtJheMNhV5QsOcdFoaH8doyz6QEQy5Gt+o53zC5TvLVFwcz072wBzjxNVtswR&#10;Thz3s1qi0eQsBM09jkNRivtmvFoUpXnjtLvPd5kJC82plTsdYAvswONhWL39U6f6nLxDk9Gj4yyc&#10;7bJGbbPkAvAgzEw/gElNRbq/gvx/YXZ75/RG2S453Tsi0YprqaGN5jOnIdc8z+fi2QYaOlie+5wV&#10;pJALYViO0mQ0DptYeHyB7IQUcMn51P7ovPgrbAhvqb7HRjSO5tIYiulExJWtMCySNOqbYf1bKH6N&#10;P08U8I51gW/2NFZRYLvQPE7RavdH7xVpSByiLnjn7Hl/SDS9fkqaX5bW/MlQtJlGFwwp9MmcTbET&#10;v0hNusAzn+62WoyvNoSjpXI3015AOeUVYGrJUwyPF/r6ycGu+Ed+WmI3ssk+0zEbdoXXpZPSfMqQ&#10;m4Sdmyahg+qGvQJihCtDgRLJzNO11aNAhK19JvXDQO84tXMOpfpN2rMN0XJOv52o05sRdbryri0C&#10;+RKxaL5ELJrEixWxaTdmv6a4PJnZJJqnFWieStGEd3c30ctcxv6K9ZGl/mwZ2w2v0z1fnt32buD/&#10;eLyOeBiIyJkPVNfVZQCaagJW3UuaXS0gHvqbkhDo7g5inVT5imbnpTn9Yn5A6K/x6k0OvmHQWKIN&#10;5hvk/gq/hl2eSlT23V5fj1xV//ipO6tlpTtrAuhiEuXP6WJeXlMCuiNrE3bPfk194SXpZAHppCmS&#10;XOk7Hgcidtt1XM46hZUf9ABdAorgqB2YP6Ix6j1XHZVTw1GO8irKUIF6z44BdBkU2YWjXyLlUiNM&#10;270VMaprGY014BLRqb5EdKp24cK1J+gCm65Ykj0Ftb7+AKEMxJqDsTwpGqHCcRtRlGWdwWfhbcBs&#10;d3BUKhb9vSWaCHcpsOL5cHQZvVbIkfarVB1PPUE34rALce4+j4kpBzEnxEwStDSxiKWg6/C/QbzX&#10;5Q5y6FbJtF+qYmj8HiTw3EOiwMs68xnC20zDYXIqo3bMx4jG9fBcdTX1I7sQpm83uq3yTn10GdCU&#10;HGOD9tincr9A/2ZjsfluebTq0At05yB9XrrQ8H4dRG7ahVldHUVKl9b3Qash25BPj/kxI1VwH092&#10;/xTvVByNyUmUb7ouGfO7ikduuV/0R7Oxm3G3fCt06EUXJQpNixca3q8TiU27ZqGrVKRZkH8VP5yl&#10;d9/kF06uwgehDVCnVnncvfoDzibPx5vjRfksXEWyalAHtcrfxdUfziJ5/pvyxYWrPghFgzq1xKNS&#10;bmjtVHBVnS4Fwl10XUaMWBqKSfl+A5cBiyurwi6G6otuE/bjTv0uGMCsFGG4PyUNv1Qdivg9CRjK&#10;d9ppwuacSMfGOcPEC6beWYkp3eqivo4c9b4oHkGXUUzqPBz9MgWXGk3D7q0x6ttJeQN810/nThEh&#10;J/n6BXxNuLFFoebg5UiK7irMufJ3r+PCyYWI6DBP1LfURRjLcPeHMC+Or/wAPWiiiu+EomE9xnn+&#10;L0yt0xPzrwK1gulmdMHwSBca/vYEun+SgqSxTdWGhHKI3+/UG3GXqiKE8trZK3knNmIP3eXU6sMd&#10;SOI5pITd9ctZOCV9lyYkdswfgcb1nnM64nXCTk5jEud359o1aRxMSfiJFiO44jv/rmTt+FvGnNbo&#10;9pF4sWClF4LR7RXJLrG+Z96n/NkvsOWffTU37fKAjM0g6ScVLYfkj8P8PTSHlidhRt+mCGDOD+83&#10;saQNpjkkmvE8nNi4B+eIo+3DHUlq2+fp86y1fe+jU+84XKrKbatR+9KiUobuSZHkREYYX6ZcQiNN&#10;ri8rag/vMhprReMo2NoyNP9u/nQXz09MwcE5ygvr9PAm2+ti3qvsIOnleOGY/76gl8mxAzFS0OV1&#10;ZBu64iWNfdSVrq6tuIzY5zX2f3wToT2aNLigWjNmoG/Tp3A/z8BW+V/Dgub1EHlW4cjcycKurceB&#10;Xgn45gv3NzLzfucdmoewQdJFtjK27I7Fm7hTewr2Z3yIILrDaFqjVxCbzSgtaOGmtayActsj575K&#10;1OTzcTqYct0Txghz9qBZm8KK2sO7YPTay9SWZFOFJe8n3H1+IlIOzoGpJU8pAGEHdA7aaOmIJedn&#10;wyDne57464XXMaklGteWd/viDXYxHUOLXcDLbjNm+nqzIvqtOohV/cRbG0yvrdq12q2O/oKlbvXD&#10;xZyQfRLxskvGJcHHcff2fbRo+SR27j0t2uoZfdE0QPQZWN3DwB5zcJDVKgmXptLA2WWdNO6OS/dg&#10;x1uBtEmShTOfhYsBrCc2V15/1qNPqyHYJjoNpI0FuP9kd3z6TkWMnpxkcp6ydeoysk6txAc9pPVI&#10;6/94so5c+Jr8C7Z5Ktrb6NCGqOdfRlgLTy6MQAfBAXXMkQpkc/e93wm94yQ2RF0jolen6fwg83PV&#10;tiMaXdkaRv7M9QsnsTCig+T/kr85lvlAwoKLM8elsat8VKaUZuallBHgxv6IdZRnqUBd8mPId8za&#10;tRXH0QsJ33wh+TGXsL5PKwwRBcr2lMgNfBLdP30HFUdPRhL1bx35a11fIr/dj/tG0gWYurgp608E&#10;pUTMwB6Yc5DVplSA/zNP0uXi93H755uo2HEp9ux4S3GxuG6Dqn/0OBDht06rm35MLmxkAsy7ko3j&#10;OWJ+XpWA1mgiDNZ9ZxxPcCaRW3J+X5kc8bZr5U8siBFv3f0f9R/Em9hla0jOESnPEaFPf0b1+i0k&#10;h8xsn6RAJHAyDm7ujt/PXRdy6HRzD4Xb4VW9AQyL4sUg6rjUnjusPMFWZEtg/ayCgHZiYKaUnbpo&#10;kRmQPFzJPg5RbPROa3ExV4rtcjqxbmmGJt6EXg03tDJgzTzdDP2q3XDGQ/iT44ZyoegqNQu3/lwd&#10;9VswY6MXS9PlcI+Phv83P0JxtYZZATqeExaf4zh3nUlQf5wEFPak/gC1ttHjpskNzOGp7vxlLG37&#10;Ivbr3o1iw5k9qVCrvzjnauY6zwsB9zZwnhfSrfXyzCAsrub+iLOu9FnVSTEgOnkkB8JM0su9NcDO&#10;VJGsZu4o37Ff+w77j/6OgK4hMvOTeeGL8si7elaSu5m8YZqbJ4/hIE2IP1dvgjZNAwQbppwDcv94&#10;YNFvJX6aVMu97fP0eU/tGAsG864g+7goJ6NcX7FZEzI1BFrH9rqY9yJet5310vS8kgo0VbbiF8P2&#10;aNJo1gw2Z+rgTqpmveB9FtYM5kjm4sez5yCYCJc2yZ0GqrFlcmghbBIo7BvbpTyciiwSlEPPlLjy&#10;YmTPbIrgSJ08ItrzQo2BjZGCXrqZ/rGOf9ME7OJ8uFHNYcv1ESmMjmlaVNlvtpZLm6BO/oWJtVVn&#10;rXavo+70w8WcUPokNI6Txw6K8iG9aNeyCfzvnMDOby+J+flOc8L1ePTWZlM2VwmvxLTJ9L5KQDu0&#10;bEKbVkp77nae6q1TemMxoQ9664iwrj2hsxY6CvaFoG1KWcxaPVTaMOYD/DfOLBiFfv/M0K3T1Oqt&#10;np8r4FkzV8c3EL9PhsjJP9IWbbufl+70S+wp2xTO/ZGvZ0Y+rcSCJgpU1LEKShkp/HZWrE6XJPZZ&#10;G41WQoDPfxR47ZiE0LG0sa1ThygEwMclW2lQU+LOSrK/exyImGn04XvGVbH6wzfakjgiPZ76kthP&#10;r/vETkQMitS9btN6sXgQ8KiGgLrk6fPFMwrrKxYCFgIWAqUWATGFdQ6af6W8cVw5HMuP0xWulM54&#10;aVqOSETh9OMpcr69ZFj5GSsQMTXtLAU2BZPPHtLeCJqHtZQCtvetbCqINJNK57OOFFFDtCOUfxfl&#10;/fmJk51ydAMxulIyTkUFFtE3rWaLDAFPAwtPny+yjlsNWwhYCFgIPBwIiCnRA7D9v1R3qzckiQp9&#10;j4fpvQ8HOsajEFO9/hd6RD7iW1LdcdlpyCDqblWNvI/AsQIRU0BagYgpmHz2EOHd9hpihFt6C3Bi&#10;1iv427YhOPbdex7lHfqsOz5viHYYQpagyddL0YnyM69tGYmmY8piVXYCuj0McZbP8SrhDXoaWHj6&#10;fAkfvtU9CwELAQuBB42ASOZyB5OOqMkmhH4RhfnKYX/DW7ue0RCuPOheP/jvi6QTG9FljYZgh3WN&#10;CJkOxvZGl1k/YYCSQMnH3bYCETeAijl9UjEwK8L+LAKdTBYt+1hWj1BzYuC3lRUk4iZ+LjsISZkJ&#10;Cnax0g6FeNQZfYXIEyrewc+3AzE7PQ3vyWxUpX18j07/hRzZ5FgMHEkkDezCqthBznUACjg8ff7R&#10;QdIaqYWAhYCFQCEQYBeEDuqF97++hadlEhZqL+8stqeexB/1RmDZ2o+d2BML8cWH5FVW5N8d/Zdk&#10;oWyTDuglsCHRTyJE+p8qXRG9chEmaG5t9+XgrUDEDZq6xflui7Z8KaJHsS1lkVU9dAhW01+WfkQc&#10;ZAyskDToldZq+rvSP8BHZgS6BA5CUaWCLEOBhqfPPzJAWgO1ELAQsBDwAQKc2VUkpBGJSUyxNvrg&#10;26W6CUZeQwynnGhKl1yjiAZoBSJFBKzVrIWAhYCFgIWAhYCFgIWAhYCFgIWAMQJWIGJph4WAhYCF&#10;gIWAhYCFgIWAhYCFgIVAsSNgBSLFDrn1QQsBCwELAQsBCwELAQsBCwELAQsBKxCxdMBCwELAQsBC&#10;wELAQsBCwELAQsBCoNgRsAKRYofc+qCFgIWAhYCFgIWAhYCFgIWAhYCFQDEHInk4NG803pr1NS7+&#10;aodfpXFIub0InS05OCGQkTAKMxK3I/VoPgoazcW5U1G+vUMjdydiZyzD19tTcTS/ABi2Hf9drXsN&#10;kCUdF1jl7ozFjGVfEz3gUYgw/pcuXbQge9gQYHKeGLcWuw5fxK/2Ri4ufzIx8owEjJqR+EB0RmVX&#10;UHQ35ZpAodCPFJ2NzEDCqBlIlGxjo7nnCnHRaC52xs7Asq8lW15KMVfrf+nWm0IrntWAhcADR8B3&#10;vnRJWBOKNRA5Tzc4NpvRCNtyE9AVWzDoL8kYfM/gFkyloDMWocObnyD72s+4TgEM+wUv1lxHT85i&#10;xICx+CrnJn4ij7ACu4MioAs+Xfc5QvVurX/gimSmA8VwkSJdZvOnXmuKLRDJWNQBb36SjWs/XyeH&#10;jjDwq4TqT9VA3fdXITUiyAwoRfsMu8AnYTmOBQzFhFdfgJ/yay6wSh7+J4gwPsqBSAGyNs7D+oJQ&#10;vDOiKSQ28qKVl9et00WSBxOw/FgAhk54FS+oBG3UqHj/y8TThQxEpOY91hm6lGvjvPUoCH0HI5oW&#10;Bl3JrpRSp1gtnSK0kdJ8Nx+IuNIpY8zt1w4iYfkxBAydgFfNKaLXWl+4F7n+W4GIgOMj65cUTous&#10;twuPgNe+tOGnH+yaUHyBiH0f3qnWGZ/14DvvdhyNX4Myo8Nh1v0Ubs6ccxWVbTbYAgyumz8zC/Ub&#10;ZWHmf00EOIXXhyJuoQgXWd7zYg5EHJ8VHfcSdxKzKxzluifCjvaIv5qGt2sqRGwFIq71PXsBmteL&#10;RAYqIyL1FhaGFPH0KFTzuxBerjsSKRhuH38VaSpBl8xAJJs2cupFZgCVI5B6ayG8h/fBLjqFEpvT&#10;y0VoIz0ORFzplDHmu8LLobuoiLia9jaUJse3WBW2NSsQ0UPw0fNLCqtH1vuFQsAHvrTz9x/smlB8&#10;gcjRyajVehbuRKTillceih1bBpXDewFz0euziVhkq4wxe29gaSf1VqZtbSiqfBzs+1SmQmmOty8X&#10;4SJbogMRFqTOxb+7R6N7ca/K5xcjuGUETjdahGOHx6nT4R7qQMQHmNt2YUyDPliJEdh69jN0q+yt&#10;3hfHe+exOLglIuh0Y9GxwxgXqP7mpeSpSKs+A+GqXZIHeyJi2zUGDfqsBEZsxdnPulG45+3vwS46&#10;3vZa/70itJEeByKudMoY8/OLg9Ey4jQaLTqGw86KiKlp1TFDrYi+hdB0ayUxEPGB3TI9fr0HH0W/&#10;pFCAWS8XFoFC+dJG8+XBrgnFF4h4bNS10jqDWfUb4cz0e/jgbCCCpueg8pi9uLG0kyp95ujkWmid&#10;u+ghqXcowkW2JAcieWsR+szHCM48hSiNg1jYOVyo9x/mQKSkYl4ogXn5sv0oJge2Ru4n2jS7BxuI&#10;eDkandce7KLju3GwlorQRhZ6zVKO1BvMyWmYHEjr2SclZD0rgYHIA7dbj6Jf4tsZbLXmIQKFsUuG&#10;88Ub++Rhv108XnoCETvVlJSbhoanz2FSxSVoGzAOh/16Y/2NrRgkbw3asDa0Cj59JQvfvVfXdyg9&#10;sJaKcJEtwYFIZkxtCjQrFq4guChk9hAHIiUW86KQo5s2bRv6oNrgbRjgVO9TGgMRVrcTjVFT/o3I&#10;71ahVyWF827ViLjWhMIs+E4te7HQ2zagT7XB2DagpBCJlLxA5IHbrUfSL3kARtn6pAOBQtgl4/ni&#10;hX3yoUy8D0RY4WT0WMSuOYbzjC6IfhX8A9FyWDSWxA5AvQpSL4WCrhk4dp7YnzQdN18ESC8KtR9n&#10;MP3eBvT1y8XnIbUw+htt0TrtZNZ6BXnx95DQzQxKrLjwU0SMnIWvL/5KdQGsdro6nnpxHDYf+ZBq&#10;V4g9JXQ0/r4nUyisFsbX8V3M/VKsa1Eyidyv0xNRsyehWeYsTIvbg0x6ISjuNDa1ysSiKbORKLDt&#10;VMBzIe/j8y+no81/jmDjyjlYlngQJ6/Ttys8h17RqxEf1VZR5CspR+B7WDYmHyumbxMZrlAB/q16&#10;Y9qc2QhvV0NdUE0oM8djbOwaB+YV/BHYchiil8RigCwYCR8j55oVbX8agZESwxkhg0rVn8KL4zbj&#10;yIdmq3qMZcALdVU1IkxXhkzFYUkW8ttuGL0yEoZg4qwUpF0mbFjxe5N26BY2FctcpDMwpoi49QcE&#10;FiRRdospoWglMSOtQkraZUJRpyCzKAIRmkc7lszEzIVfiXrABi0V8Hf8+Gus6sdz08RC2H98OBtf&#10;nVQU+jd5Df9Q6QHp7JCJmJWShssFNTHp29MYfHs55s78GNsYAxu13WxEItb/s69YoG0CcwfBwE2g&#10;XBn8eq8MXggOw+z4WejLi2sFJqh4bBTmirKY28P+uJq29I0hE2dJ8mH62ATtuoVh6jIXdWasX3Hr&#10;cWDXYVy8Xwc9o2Zj8Qhg5cQ4rBIwUhAMCIQXpAUMJ2U/ZNY6RSCSuQEv7V+ABau3ifOM5lirt9dh&#10;+yedTBfpy8Xqm3MR8dtyfLQsEQeZbFEJL3Sdi80b3kZDKfNUYDaJ34g9maQjeix6Snt8tzz8kY+7&#10;5Z/BE38Qwce9Bph7/BCieGP8FIF0fHNuBH5b/pFsh1DpBXSduxkb3m6osSs6gmFscuOmIU6QeT/M&#10;T6qFr6ckSvNXslHzP8bYtlJhvep5cX51zNqBJTNjMGvTfUyST0A9sWGe28jcnREYMPYr5Nz8CXfL&#10;VML9X+/jcWZPlX0V4jWRyCPwvWUYk78C07eJzHi0EKBV72mYMzsc7WpIAmJj09MpGTa9hZ4xak1E&#10;3CrJdsl2jvDrkXIAACAASURBVP49YgBGrJS+J7fB5lUCqkzyZE1ajGi3+a0ZWNThTXySfQ0/C1P8&#10;V9wr8wKCw2YjfpZkJ4Q+cP3Xyprm4gvBCPtoCWIH1KPVSfkzabdUuqGxH6PisH6/BiMTdsvQlNC3&#10;Jr4ZgSXMzvuFYee9JWjI/IARsdhOBqHCc70QvToeUVxvXdmkIvFLxA8KJAb/+BCzvzopkfSINu+1&#10;f8zB7PB24Kond8/0WgIUCPNuJhbKbUu+T42O+PjrVXh2j2JNVay/IktkipOdZ/8+blqcaJ+E5zsi&#10;a8cSzIyZhU33J2HnzHtY6OLvmZwVNO8EVsaMxdT10piZ79Lp71iyaII019icGSf7WD3X5OLTgH1q&#10;H6tXNFbHR0ErPvu17/Dlgg/xicJnZXP5mScDMHrzETjcmjycWBmDsVPXS2sy2bLATvj7kkWYoPS3&#10;fOUjFYcv/f/Y+xb4mq60/Wf+X2fSYT63Np361KUNo9MIhigSnSqKCkoRl8FUgxBxSzTRhFwlJEiG&#10;CHEJpjHuqUuLuiRqXKsJJdLKaBShmmoFrdTp55v5r7X3Xvvss8/e5+ydnMQl6/x+85vK2WfttZ71&#10;rne9z1rvxel6seonw3uC5QI+nhuGGUv3ixxAsL2GI2XNAns704k5XjEiYjmL5C4vI7zYB6l7sjGx&#10;Y32yad3FpZxEDPFLRIFXEk4eCZM3UaEPlWBxwqLMHoYno1vjzLkItCb/ZqeWFt8lKD4yCUJirDLi&#10;0tNgEbqe/wxGLkQsuVPQuPsKNE04hk8i2gkK9O75xejXNg9T5WxeFuwPaoiey8pIjKhGfItwarUE&#10;3b84gklSdi4heC38DFFo3dC/Rxu09fHBC+UFWL04CXuKSNpiktGriUcbdO3sCx+fF1B+fDES0w/j&#10;mkUd5CsJR/3XEJESir6dvNCo1g/46qMVmBaWgYK77sSOLyDpYlkGHQvOJnfBy+HF8Endg+yJHVGf&#10;7JN3L+UgcYgfEgvUBol1XmyDxi3IndIY3Vc0RcKxTxDRTkAG5xf3Q9u8qbjngvy0mkTEZrMzmZlI&#10;mPtR2OlGDJzbJFGBMnToIr1BS0WPvK8Q016xIkqWo1uLvRhvc6vm4GTA1USkdAfGth+KzO+9ELFr&#10;CyK6NxNl8MZpZA7tjNW98+W0oaXk3V7EKKozcScOzO+HZuRBS9k5rA/ohne2UWNaKQd0uYnJAFq+&#10;EYQ+XTvA54XfAT+dw8qwWOy7AdgeAjg+6d8x+kks8s5DdmArUZ5OxcK3fQzO2CWM0G/HXH8caS3x&#10;1nPUTjcy5ttE9m0mGuldPJDaIw9f2U40Obhogb3jr+MD6/WpjJE605l+Nis2PmKIDh+Anl16wusZ&#10;0tfvchAnrEc3DNxg+w5HIxHf40bmaDSZIx95jtbOmodd1yzwiFaNozAZbVuFk/gldTrvQqR2aI8Q&#10;sr4TDu1DqKCPqQE4G327zsd5b7U+lmTcrSXeGN0HXal+EsRjLWbN20X0kAei1WtFdyAMEw+MSp+H&#10;tzu/jOZPUR2VjqCQTBRZ1DqKPd8Yr/nVw7mTd/CMV0Pcy/0Z489RV0yzOsysjiTmNNHPb16egwPJ&#10;fcV1dHUz/tp6KDaVq27YpfVe/7UIpIT2RSevRqj1w1f4aMU0hGUU4K470TUFRNcoEpjpy04F9Iqu&#10;vjG/Jzm2A0jfnlwE77xsBLYS9/JTsb5oH3NGJYNac12Oa59uRMJ0KrOAd9JJHAmzklhzesuBHtLE&#10;ohI3lFT3N5mAg23exZI/f4yFn3fGhHfaoHR1ItIPX4PFjSQr+YIkK3GScbMq7BJhrsjeMNprALLq&#10;TMTOA/PRT1T4OLc+AN1EhY8Csg/LomdqLxmL9kMz8b0XIQhbItCdtk3m/MbpTAztvBq92YGArvzp&#10;4M70U+PX4FfvHE7eeQZeDe8h9+fxYsyus+/ZmO94y3aH5Wo2xrUbjCwQwli0So47ZDaWe6fhGNCz&#10;C3qKihgfzwpBJrGx6hN8igk+zFnGcjYV3XxCcKzWQKzOzcQIQc4tKCvej1m9+uFH2Q23lOwLXkQv&#10;34E3swsJ4cge1w6DyX4asKuIHHLTVl1kI1WrLe1ovZjcE1i/8+pg1NZTWDmIHIjfPYVEso9Fkn0o&#10;JZ/Y4Cbc6itERMTrnWL7FLpkepiA2G2ilSQiZxNboc3ZWNzbOEg8qWOZA8oUmyYN4ulaiox7RGCd&#10;MDD6tZitpB82/bQF/vIxDhGwmXNwf168tb5Jfgyae8eiuP5E7Lu+FMr4+JLl3dBk9zu4uWOkLPQM&#10;A7sbn9I16P3sO9grnMLY9pFhavsbfdcskUSl4YayT6yfSnLGcGBKQG08aiobKftLv034aYu/9YTL&#10;kouZc+5jXnzlK7+4nIigDBvfagjiUWNnDDJsG0ccx5WETrJk0LlrsXc8rn8wTBH4WwGDQeBzZtP3&#10;Soos7Q76Z13GjpG26Vhp0oXXvkkUiQhz0ahlL38oI/31IBuWyojS649lfxAa9lyGMpsMPY439H0h&#10;AfhxdiYGyS6Q7HlvpNiQfudERG30a/fH8eJlhxBkom3njsl/4wgcv5IAeaY1Caf+nDknIvYkWUiS&#10;MWon3AJ24Z6x61h9mZGCEUu8U3D+s+mQnUz1iAjRBQ2ILijrn2Wjh8idrXRzrHPAoXHrJ8TYJZaQ&#10;21yj7q367jplRLd4EDZsm+GQPe+JmPx8RLej2pwa1m/g9KRchN2TdK1hHWZSR5K3FWUEYHuHTIQr&#10;DiUYKQzYpbhN192z2Nq9YRenWD1EhAzC5J7keEXtQ0jAj5idOciqB5ms2cigA9esi8Swf4kY9hZf&#10;LCmWDuVM661qJCIsO2JtH0Tv2oT35JNu1gdCqgysgaqwS4jCl/ayWhoJecqI3vAghnK5Yp8zsZeQ&#10;PXxK4+5Iu9MfWZd3wHbboYc8r+GbRCk2s6JExDMG+fnREJc2yZb6xmlMylUQEZ3v7+nYlRfTu8Aj&#10;+KjN4ZmujSUcOhK3fZvMgheJHnyJeNA8h4jjhUjoZJvgiOq8pS9fEet/6dlQrF35EMg1NlL12tIG&#10;iIjBPYHtwbVUcdpsPy8nRPA2AdRQVnwCewWICHV/6ozEEp0Ta+GqMhKFngny7YWgBCtFRMRT0AW+&#10;toWl2KbJgtbLqTGwqKvt5u1AA4tEhGRNTC/AniBVzQib310UTlqDj6pPPOnfX0JOsO0pqO4iUbhE&#10;ULcEm7p3mvg4ihFh82A1Mhge2i5vYlBdZKEnEmicDb1WUsyL7Y2ItMhICtv0gj0IqoLc9q4nIkTn&#10;EQzrEsPHYmOQMZzIYG2IJDXSWuDoVPWpejUREQt5T11CICxkQ7hJNgR1CqSyszhW0hg+reuTiz7R&#10;yNVOdSxmbRm8CRi69R42DhKXvq5BpGnMmj1Z1HvePBEhJxc6p/wOFq4Odkz+yUTbbOAC4Tw61U4x&#10;6mFUESLC9JuZdNTm5kg45dHGyvRNnYMMTtJtrnG3WUdxA2ztKXWOY1kzr8PM6Ug9qdKcC0d7FiOL&#10;qlTK1UZEYG5PMnAuZ/uIQz2hVUeE3VRa02Gb11vVR0RYKmzPhDM4J2+GIgQCuYgsNHCoUDV2iejZ&#10;QW73dWK4hFsYUeGLB7Mm9hLtPdI69WVnj6GksQ/ItiPbbPY6zcmNiF4BZoe6Xsc+oV3TOGgxZWPJ&#10;NzGqAyo27K+P4RjIjfTz1rm3lwtC4BoQAlfG9mtX2EjVbUtXjIjYY61tcwhwsptG9WGgEwVUASLi&#10;JKhFCN4ajE3qRVQpIiJOWEmaKouN6lTov+OaoGtphuETSflWgYBE3agCZ0RizHBftKL+J6qP7Aqm&#10;PEmm73/9OyxT3ZKYWiTsPaaJiFUY2Cmz41N5++f1iYj1xI/GozzfLRAzIsdguK/omuOKT1UQEest&#10;mbUGiMDQY+thwm/mYu5BhTsPPeHwLkS0au7kLDxVHSPiTDkqQNaXJ9uNU2k8mjNyHzEiIpygi+6S&#10;cg0Q4YY0FvUm/AZz5x6Em3wiQw02bxRG26f6fmyICDvdtbsRKSIuWy8iJI/ECh2/Qk4CZWWD0b8i&#10;JFhDxp3Jmv3ad0RErLF81pswZ26Ajm4WtXSYIyKio/M0FJhpIqKzz1UfEVG4JxvYk0zrbNNExGrE&#10;MT3kTJaYwW/VW9VHRFjtFq0CtKzfWiTFFseqsUucHs6ww15m8FdgL1F7B2jKR0VvRCpERJhdqVG/&#10;S0MWTdlYbBx2+tF+1Gz92teWUsumK2yk6ralXUVEWDta9cIqFvRunogwodDNuKLTkcoQEeGEgKRz&#10;FXyIlcKjPBXKR68VrbBpqNHiZGI7pUfSMWNaJLbQICvhL7XhNeHvyGbBvOx1siuY9eqZXqsRz2KV&#10;P7rVPc3+VNH5abtR1yzaLdtNz3qlrFfd29Fma3/qUYoj6TMwLXKLEHgvQuOFCX/Pxt8GObo9Mrbl&#10;VQkRIa/OndIA3dPKJLfBRgSjuljd8zrWPhEgZEJi7jxl5LrXuzDaLv1ztRMRPaWtgJFhpXdKraWU&#10;XUdEaOBeMt5dmI2iq7fwS716qIX7uPUtDZhX34pW040IxYadkkkuPI3obdjqnri+9gkE0ExDkPz9&#10;y/QIp2tdsx7ojYiUbjixuA3e/eQjxAtuJiRGJHsc2hHH5jvEvSafuHhZVWd13YhoYexoM6yIDnOc&#10;WdB+HVhw4eNFiItdisPFt3DrN/VQ7wmgnASu03hLG93pcM/SxrA6iYj14MX5nuRQK9MA4eR3sTC7&#10;CFdv/YJ69WoB92/hW5o8w0Y/OSKd9vueeb1VXUREz7VURImRlP5ZN4nLrINqPVVllzDD2ahBb+JW&#10;2Rk5tJGTB0JEHEiqAo8KEREnSW+UNpV+L5R7XiVtpGq3pV1NRBxpFa1bU/3nzRMR2b1oKLYKGaxU&#10;jetdK1aGiAjX4CVI06iWbr2pGIiBn3+C57ZWrKKzpawYp7YvQOBkGnQK+0BRxSmsGP9ym1zVjUeD&#10;/aoAaAKHqUXC4DN9I2J/2sgUv9JFxzo71qtzrc1W36WEBnSdwvYFgZhMAzRhJpBVX/CqiojIPp5U&#10;aR1sgtmNN8O/hKR4rqV0hUrF7X7eKIrTkhXnZFELK9MxIkwJGaiS7eyETsudxTVEhJ363Ef/Fcew&#10;fhzLiPOAXbMEscpHTHNvxBLjO+ncQTSZ3Rib/UtIMHotgXwOyLKQ2JubSL3dD95FcZpFVB+bGxEK&#10;R+khhHTvhRWXaNhpHSlrFs1iGKvKfCRstw/9jYhxHeaIiNjryIvETe8lkm7xxXc/wUfx1sxDpm9E&#10;mAuC6kCuWomIiT1JVxOzmIH7/bHi2HqMY1kVK3Ajwg6B1DciejcL9nqruogIS3AwGTk3F6ObDTjM&#10;XUYR66IHXlXZJQx7tXs76wdzC1TfiJjYSzQT76jH+UCIiDED1pSNxcZhExepPamm93GhmYraSEwP&#10;V5ct7WoiYjKhkAPeUgEiouX3q3hDFcSICL6merEfLCBOOLTXuNZzMPi7N0j6IHd323SDjk4XZFew&#10;ydi36T6Gxnoij2XsUrzH1CKpMBFhPovWgGGm2LUVv5kYEZJBQ4DGNhGjqdMUR2SZmkJScLdh/1Mn&#10;7Vm/ZgaqBwICmuCD37wn3XpY3Xl8Z8wAttXGoq9ioEyiJbZRTURE9ut1vuHJvtbMJ9gGi6qMEZH8&#10;YC3qzeFhICI0rlBMmuEREIAmH/wG70ludnIAvO8MzCB3I7UX2R8WCDOtk2DgkYsRoTyEZlULfQF7&#10;NGXazsKoJiLC9gplUgNjMSLGdZgjIqLWkcxVzX4DNU1E2I2cKqFA9RIRMq8G9yRd9cnc+tSnxaaJ&#10;CCN9biSzkBjwb15vVRMRYTaKhqsO0x10X1JmXdLCr6rsEmuMiLaBqh8j4nwvkWNEtJJBPFAi4iBG&#10;RAN8UzaWfOinkexF1TZzF3TulucKG6m6bWlXEREHMSKG7TTbBytARKwGgO+SYhxhOWuldmXjQJ16&#10;shI3ItTA1o/9sBqYJL+uxgmHPjI7RrdFUbja3Uva2DTZM3MFq0+M9F/QZTE9gbW/ujW1SCpIROTs&#10;BKSfX+QGiumLHWXNYt8ZyppFMGhbhHCW21vVR6v/JEl1N7Y9hq4DRm7KJzVXbDM/OZLJqiMiAMuy&#10;oQ5alvEhHbPL6iZ3tpqIiOI0012dilENnMPsM1LRM+aKJImja25E9E5sHg4iQiZazJBC8GIJK8QL&#10;WkZGhYlGno5x/tgQkcJUdGgfgpJxH+PLBb0MxHFVz42IhZzcenZORLGN0eMkHsm0DnOQNUvKEFcu&#10;60j2blXCDj1S6iBrlhijVE5ilL5AriLHa7UTETlo3fGepKuL2Wmx+pDDLBFha9Gd7MEl5JaBLkTT&#10;eovd2tsmmxD67sL0vcyQt4uTIClJEzuShC7f2Kdl1sKvquwSZ1mz7LNDWm0gp3uJ7GKuTqutMUJ2&#10;82JHWqoiWF1xsESyWxaSgDZH4ajmbCyrC786vbTdqGU7iQS2F5LMi7qdMGojObbMHWXNcr0t7Soi&#10;Yo1PI24HuEwyxhq3/LTxqBARAcshbJO3vqrqiIgnLav6OUgnyYTHwNWbEga6aYz7aTVyM0dIAeqk&#10;VsbKEfAZvxdtVRsM+53sCqZVr0J6yNwikX7kyDXLMxJHD8+GjxApTvN9b0Zgr3ewrdwHKcdyMV0u&#10;VMZy8BfAK+EQ9oVWtI4I3dzH4afVucgcIQWok6I7K0f4YPzettb86rc34K16I8iZM/kMXI9bHwwn&#10;pdiMffSJiEV2rWnz7gFsDG4BXPsebp3bgSS1MPZhbhN2RqjSnUdNQFnT1UVEyPtY3vQbbmj0yiRE&#10;xIxE3+ZPCR354auTOH7ht+gX6Ada0pDl48eoTTi5zN9wHRG7eCFNA0MPc3cc7NUCAfsscB+YjDXB&#10;5P7o5hUU7tiIVQf34sK1BxgjIqDETmHt3QW102Hbio+e0cjWb/3+K5CT1gtP/VCKW806kEwyZk9s&#10;HYurObJI2tK7rWX6T+d1td07YWD0fCyYxIqlVgURsT29vXvpQ7zXewjSLqlrFzlLjGBWh0ljMagj&#10;/xn6DF5NuQE372nISOqHJjdv4vzxVcjadhInvi7TjBHxjDyKw7N9RIJ39wZObw5EL1LLodwnBcdy&#10;p9vUy3IpEZFPconbVE4aepH6LKW3mqGDkNLI+jGyJ+lKYslq9GoRgH2k3svA5DUQl3ghdmxchYN7&#10;L+CaZozIYKz5bi3eFm7MqVvKESwYRutUPY0A1YGUWb3F1h7ceyI6eRxakfo2+Okijm1ejaV7iqRi&#10;eSzfZMX2Cnbq3WluAQ7MbCXWbiK1tub/5U3Mu9yX6La/Y6TTTJFVZ5cIc8X2BuL6t+nkMvgbqCMi&#10;1B0xsZfccGuEVyZFIGZkX1L7R9h18NXJ47jw234IpEUw5Vt7UusoIAVzetNaHaRaR8EHyFq2gRRX&#10;Vul/Z7Eqzr5X7Ict/UnhxGn90bERiVcitXtOFl/BPZK1amQ3scCvWRvLcjYZXV4ORx4pKu01Mgqz&#10;g6S2QergFJzA4TutEDacFmpmdUSIjmjpj7j4aejfkdQPErApxpV7JAZ1ZDeyJxu0kRxvAQRjqSZf&#10;tdjSjtaLyT1BriNCbINOIYhJkGyX8msoOHcNl3/dDEFvGi98XTEiQsG1qwYpVf2cEo2oqb3Fqs3C&#10;h1Ynn4yYQ9ZKmbSSZZueTioiS7+bk/+lGDSnWQGTvUM0MFcPta0T4UwGCjcEYkrCXhRcEgMVhYrl&#10;nh0xKjYDiXoB2dKJwsZh+zQCnW2rfrqRKsW+fUYiJCkKrc+SyqNzliBHqNpMqw53xwCh+jeESth/&#10;OyBWqBd/EyZVbyeBwlv+jnXrtuEDhgPpJa3+/qd+79lW9pUHa1+VWHx+CqKjpqI3mxipEvBm6b20&#10;wqhnxx7wD0kilXjvYEPgFCTsLcCly1KVaak6e6yymjZdtCZvRKxVuhXVwZ99Di1D1yJnsii4lrPL&#10;MWxAqFDlVuz7fKzKGq4ItnU2s2Ie9lmtj9olEhBuSzYMtxbBlJuSqhxvPiBVpBdloYd/CJKkStxa&#10;WInV2DfjwKeFggzVdid++T38hTl3WtCYraPkcKRmHpIrq9MxNyeFDkPnTceIDjTwWEDFvrK6NCeh&#10;88Mwph07k1BWMqf96YTuwbOwJMoPpbQCffJusfI1rbDeKwSxS8R+6mHe/OoeRAwYjnQhmYNULZtU&#10;cv9Ddmv0TCtH3fa9EBK7BH2uxyM+c7dYGdyirHreFp/Lld6N98fZDLPvBSNsVmscVd96CCe0GzCc&#10;1TRQNEirADucs9L9CPUbIo5ZwDgYixe1x5FIVkVcrCTdJywJ68d6I4/imihVfqZVt7snIm2Hg2rv&#10;VLfpYELKBlsrFJM5auEbiNS1Q3A9Ph6ZuyUZESrYvoo+gv6ga4bIRk48Bg5Zgut16oHEXls/LOiY&#10;SJFQbLF5tqI6vaiHgmfR6tuwqVgs6KHAVKxNEomw/ocRC9JW01ooV+qL14OwIPk9W50jV2JXyoga&#10;K4M6TOiUSR1Jim6ljxyM8O2kqjbBhFUEDywLQksSOyIUoY0Q5xUkiHvL39dh3bYPkP8lqVAvJO3Q&#10;rm6tL1OC8kCKSb0iVkMvxf5QPwxJp5XrRX0UvHgrorqpbuEd7knOVhKRnT0RGDA8XUxKIleN/wOy&#10;W/dEWrlST5BA/39mYl1GNrKP2e8NUelxGhWVjeotqZ/EwFk+jMzPngvimIl8Thw/E2PaHMaA9qSY&#10;p2p9md8r2K0LabvRE7hDbQudOZWRswkqnoIbxJ6pSruEvde+srpkn4TOR9iYdvan0NQmM7SXUPNt&#10;M5LDU5HJ7DIBg+ak0GEo5k0fgQ5S2fbS/aEY8JflhHRItsnQsZg+eRwsyQ1IgT9x/QSmrkUw2Qfl&#10;yup2+okcGan0mq3+UsgoS5wgVz+X9ETAdCSF+ePF2lo2lmgv/Z6+Q2FjPd+tPyKS1kNQkVRL0kr1&#10;8XFYtk20teinNiku7dUrCJGRk9CXxUdRnSIkaMmSbAHJ5no1ANOTwiQZLzRoIzlbf+T7KrelrX3Q&#10;XC9T7yIhPBE7c6lONLEn0Mrqi+IQu/hD2XYR7J+BExE1eyxelWTIAAIVqSNipNnH+RlKeoYCm7T9&#10;zh/nkfOxcQQ4Ag8hAsR4S+32Z3wysciuMKZgqpO6A38kdQfKDGSNMT86x5mUzLfHf2EeAb4nGceM&#10;+eUbC4q2ISN/Af6hdlc2/mL+JEeAI6CDQMVvRGoopGJdCu0g9RoKCR82R4Aj8MAQkDKbrRuMfXY1&#10;caROsRNdTkQe2CxV5Yv5nmQCXZbV00DadJtWiet026JwfG5bP8DEi/mjHAGOgB4CnIg4lA1yDbjq&#10;LFqPldwTBL+4HriUWIKlr7uosh+XTY4AR4AjUGEEpExQPyfgzLkItNZop5RkHWw6ai/6UNcsjeQa&#10;FX618EN+I1I5/Mz+mu9JZhGzeZ5lOzNJymlMQlLLz/E+C0+pVCf4jzkCHAElApyIOJQHusn+Bd8v&#10;3IjgRtewcepwLPj9ShQQbVTZLAFcDDkCHAGOgCsQKEztgPYhl9Fn9V4s9/8TWNZtWhvpyMqp+GvU&#10;AZrWDvmrqkJvcSLiijk03gbfk4xjZf9kCakj04TEAukVh9VrWzvDZmV6wn/LEeAIMAQ4EXEoC0XI&#10;6NoeEw+RwCYa3DsmExvUFde5LHEEOAIcgQeKAAnu/igdCQlLsbeAJd6QAjE7/xXjZ41TJD1wYUfz&#10;VpHA92TsPioFFjf1QmenSUhc+P4a2RTfkyo27WKCiOTdR3GBBOWbSypCyV8SWn7+PviFSMXQ57/i&#10;CDhCgBMRLh8cAY4AR4AjwBHgCHAE1Aiw+iXC311XSZoDzRHgCFgR4ESESwNHgCPAEeAIcAQ4AhwB&#10;jgBHgCNQ7QhwIlLtkPMXcgQ4AhwBjgBHgCPAEeAIcAQ4ApyIcBngCHAEOAIcAY4AR4AjwBHgCHAE&#10;qh0BTkSqHXL+Qo4AR4AjwBHgCHAEOAIcAY4AR4ATES4DHAGOAEeAI8AR4AhwBDgCHAGOQLUjwIlI&#10;tUPOX8gR4AhwBDgCHAGOAEeAI8AR4AhwIsJlgCPAEeAIcAQ4AhwBjgBHgCPAEah2BCpJREpxJHkC&#10;3kncIxQJcqsbjJ230tCz2ofxmLyQFAgbH5+J7TkncONuVeQsL8GuuHis2LMdOSdu4C5GYft/eJGm&#10;x0R6+DBcioAFF7KnYfTELJy4QQqa1n4Vy/I/wYSWFX0JXXvhSFm3G0cv3IalTRLOfR4Gz4o2x39n&#10;AAFSxG58CjZ8wjE3ABZ/REIgb9V4xGfW1D2Srpl4ZG7PEfSe2Qr0DoXIlfZNyS7Exa/AHqmfGLUd&#10;/3n/8So3abmQjWmjJyJLsNVq49Vl+fik4hsQSnbFITxlnVSAtirsy4qrkEoRkcLUDmgf3wbbSlbh&#10;DWRj2FM7MPweNWwtuHpoFVZ+6oGRU3ujhVvFO1gTf7lj9K8wIKsqBWUHRv9qALIeQiJSsmsy/Cd9&#10;iOLvWYXo+pi47zqWvq4Qorw0dH97IYqufotrt4G6jZ7Fcy0nY9XuUHTislYTl4zLx1y2eyxa+p1H&#10;RFEOpjUtQmLH0XjiH58jrLLMoTAZbVuF4wwnIi6fM90GazLmNrrSQiByk/RlKNbmTIY3M77TuuPt&#10;hUW4+u01kDNFQrzd0fTpZ+ARuhY5k9lT1TdlD/5ND+8eWS3YSIUcXUpEpI6btm8sV3Fo1Up86jES&#10;U3u3IBKs+LCCk3ZE5BG3Qct2Y2xLP5yPKELOtKYoSuyI0U/8A59XfgNCcttWCD9j3L60XD2EVSs/&#10;hcfIqehdRcZ8xYmIZT+CGvbEsr6MiVpwIiMLT0wYS5QbAfFJP2QShfZaxhXkBjaulrXzuLzE9EI1&#10;PfCHX8lSDMZ8VB9lZWVwG7gB1z8YhvqqcVqyh+HJ+Hb8ZNn0/PMfOEbgItK7eCD4J+utxcUdGfiy&#10;3QT4VVaV1WSj+EGJHccckCuEO74FF/ceMlGP4QmzOfF7+PdIc+Mx+fTDRETIodCTfpnkePs1ZFzJ&#10;hY05R88DHwAAIABJREFUqUtEHm0b9GJ6F3gE/4Skc9Lh18UdyPiyHSZUfgMyTUR2j30SfqIxjyu5&#10;gajsFqgliRUnIici0aRzIn6anIObi7up2i7EEt+OmExYV9qnRxFc2VNErZ6TiZmd2wjxYx+/0xpO&#10;RM4isVUbfDo6CT+Gh+MgfLGk+AgmvWArCCcim6BzSdpjdyVrcsvgj7sagbJ1eLPBKOyslOK9iB2z&#10;c9Eonh7MKD7cKHb1bDlv74FjriMLznvuuic4EdHBkh6gJuEHvyjVIQMnIr8ijPShuBEpXALfjpPJ&#10;LXIaPj0abOvOqktEHNugF3fMRm6jeDyc5mMZ1r3ZAKN2ahAvExrBciIDST/4IcqGvBSaJiKFS3zR&#10;cfIZtEn7FEerxJgHKk5EqpAxO8eaKI9IT2KELnwsjdAaT0QsxM3vyWi0PnMYL8Q0xPBtFvguKcYR&#10;GyYiLtYFvudccF3pXOL4EzUIAWa4VuJU2EIOajw7l2ChOgbrgRvFNWge2VAfMOa6slCdU8GJiDba&#10;peTQoekC+Oar3S45EXloiIijdaJLRBz8yHICkZ6dUbLwP3g4w0oYWahMDG8psY+aEvsoX2UfmSci&#10;1aGmHk0iUrYRbzUcjm3+j1+AEp30Gk9EziaiVZuziL23EX3/GYSGPZehzCMaeV/FoL28KogyadIV&#10;pRn3sKpPdSwV/o4ag0CliUgZNr5FCbS/fTKIB2wU15g5VA6U3XA9kLgcB7JQnZPBiYgm2vkxzeEd&#10;+zurC4z8FCcijysRKdv4FhoO3wb/7Y8xEcmPQXPvWPwuSX1Q+7gQESH4LR6fFtJIftuPcI03/BLi&#10;wlOwdmcuviYPjJInm2aNCUZ0yl7kk2g44e89zuOj9ATEJG7B/QiRudHAmEWTxyFxzwUxaM6tLho9&#10;+0cEbz2Omd6kjcn+GLOGZpVSvtt44A39leN3AHmr3sSEGWI/adCeZ8cemJa0XrzGo9kayPjW7T6K&#10;C/f/gP5hcxHRPh+J0SnYm0+y4Xin4MyWTshPm4W5meQZ0kbt57shdPl6xPr8jOOb12DeikwcOk2D&#10;Amvj+QFReD8jDF1+bx2PSEQ8MX3FRNxYHYttQtYE2pVOGBg9D3PHvornVEHZd89vRtSkOGR9Wihh&#10;Uxvunh0xKiodcf4vkpwLyk8VKFmCS/jbk5Ge+zXuugVg1710tD60CJPHxGE7EYTazw9A1PsZCFMO&#10;VGcjFmI/olvjzLkItEYupjTojrQyVdC6YFwsQtfzn2G66UxGd3F+cxQmxWVZ5ViY51GISo+D/4u2&#10;aBGJwdXP1iN15kIFvnQ+muJpjwnYenym1f2GBNZ9tj4VMxcq2ibouzd9Gh4TtoI8ilUjwpGouT5I&#10;RrOdm0U5ko0mZ+vmfQR/vlxqT1wHU+t+hvWpMxG/PBdd/sGULckC9fFchM1Yiv3C2qVBq3/C8JQ1&#10;WMDkg2Q1GRGeiJ10DhtH4PCZ4bi1MgkJC7YJGVTc6rbHmMwN+NsgVcAgae38R+lISFiMDwW5phMr&#10;BcX2WIA9awfLfqWWCx9jbtgMLN0vyqlb3Ub40/AUrFngDyXsVJ5njAmWMoYIwo+mzfpgwZ61GGzW&#10;SVUIdnwPM+d+iNMku4GoVsh7+72HeXPH4lW2mIgMT/YPRJY8BoWAGrwdEZItjFkjZtpSfGQXBwUR&#10;yd/4Eg6kpuL9bZ+ikDxP13fgP7Zj4esKZUDbKD2FNTGTMHvDaZKcQdJJr89AetpUa9+NGrV3z2Pz&#10;jDEIzmI6lMpmM/RZsAdrlcBaLuDjuWGYsXS/0DdBD/9pOFLWLLBfH6RNqscTFlvxFfX2c+hh064Y&#10;QPrezLlWORHa7Yf35s3F2FefkwJRSeYeeY00RsThMxh+ayWSEhaIupD8pv2YTGz42yBVIhSN9oW1&#10;Vwvll8nvXExESk+tQcyk2dggyUttd0+8PiMdaVNF/exUFsTNyIm+cJHrsUuISClOrYnBpNkbpHVE&#10;95jXMSM9DVOluaOZeYLZXtg/CyWLPLDfZi/U2QcM42BAjxlZC9SOGTFbzGCnfF5e59Y9cmvJZNxZ&#10;OQcrMg8J40bdFngjaSs2Bra2DZw2s2Yc9NEGw8HzsanJHsySbAmqBzsNjMb8BZNkm8HmeaH/PUR9&#10;HJOILfcjkM+y89G1HzUJcVmivqEfKrMdR0UhPc5W/7KYIs/pKzDxxmrEbpP0hfR+G70ptCTaZpM+&#10;LMb3l8vxRN37uH2/jl1f6ZNm7Bsx09NacU/SSq6jdSMi2Wh2Nqig38dgjWRPyVNA9cKqBoiYMEPc&#10;e6nOILZTj2lJWC8afYqMh/fxh/5hmLtE7crnSOiM6j0Rw8AsSc/bNGn0diQPad1HYPZRyX6W22C/&#10;VxCR/I146UAqUt/fJtpBdG4D/4HtC1+HuANJ4167E7miMW/rgUT31UWTMU7Kmsv2/D8GUzvHnN6q&#10;shsRFvRmJSIiIoXJbdEq/Awav+aHeudO4s4zXmh4Lxc/jyckZmoppjTujhVNE3Dskwi0o/YgWTyL&#10;+7VF3tR71mu0ilzHsQmxEMPWwDss+6WT+PqTkXNzMWyjYMRTriXdv7C6CzEDo/bz6Na/B9q09YHP&#10;C+UoWL0YSXuKYHEjhlQTD7Tp2hm+Pj54ofw4Fiem4/A1C+qr4mxE7OrjtYgUhPbtBK9GtfDDVx9h&#10;xbQwZBTchTsRiAJyp8jMFcvZZHR5ORzFPqnYkz0RHeuTXfDuJeQkDoFfYgG8kk7iSJhSaVYBERHk&#10;djm6NZmAg23exZI/f4yFn3fGhHfaoHR1ItIPXyMYEJ/HL0iwmSrWQ72Ezya2Qpuzsbi3cZCg6MVT&#10;q2LUn7gP15e+Lip/GqPUtRQZ91bB3IWIBWeTu+Dl8GL4pO5B9sSOEOHKQeIQPyQWeCHp5BGEtWZM&#10;jzyf2g0+IcdQa+Bq5GaOQCv6A0sZivfPQq9+P1rdbyxnkdrNByHHamHg6lxkjmgltG0pK8b+Wb3Q&#10;70erK6He+iALRDOrksN1Qwg8a69NTz/cOf05/u3xAp4uOoyX1lAiwsachzqjtuLUykHEULqLU4ld&#10;4RNJ5CMlH59NZ4FcTDZa4o2gPujagcjq74Cfzq1EWOw+3ICa9Jdix9j2GJr5PbwidmFLRHc0E9bt&#10;DZzOHIrOq3vLGyGT07w6o7D11EoMItba3VOJ6OoTiQKvFOR/Nl30/71I5OilCTjnz/pK7bWPEdJ1&#10;JpruMJu5ivRvtBdZT3UwcecBzO/XjGwzFpSdW4+Abu9gG93cCkimP6XtX+kbEQfri7VNSMfwAT3R&#10;pacXniFD/i4nDmEZBcTIHogN1z/AMJaZoZS05UUy3N3xRsKxTxBBlKLlajbGtRtMst4Rwl9E5F+d&#10;xUF3T7yI5d1ewoRz/jL+1BD+OKQrZjbdYb3CJ3Kc3OVlhOfVwaitp7ByECEId08hsasPIsn6SMkn&#10;5J+JC+nf2PZDkfm9FyJ2bUFEd4ovnf7TyBzaGat7W10DSone9iJ+53Um7sSB+f0EObGUncP6gG54&#10;Zxvd5wqIrFongsl0yzeC0KdrB6JPBUHEyrBY7LsBO/911j56LsGHG8eKepB+hBvWSBS6kIiwd93x&#10;ZnsVMTayx6HdYBLpHbALReSaVpwWB7JgQl84MnMMfVdpIsLW0R14JxzDJxHtUJvITva4dhCHXERu&#10;piVB1JPxj2chJJPshfXJmisma47JrWEczOgxI6g4Oh2W5s2N6MHRRA/SPVsQv7WYNW8Xrlk8EJ33&#10;FWLYFb2ZNWOoa9I+4DEK6fPeRueXm+OpH74ihD9IxNBdpbcY5o1fg1+9czh55xl4NbyH3J/Hi8lc&#10;WP+KfZC6JxsTO9Yn++hdXMpJxBC/RKJ/k3DySBjkbU+Sl/qvRSAltC86eTVCLfr+FdNEPaV+PyiW&#10;b+LynANI7ivq2Kub/4rWQzehXJVsxqx943ANObAF9fZY3b2XJWAih56Tc25CHfos3KQs6Y4vjkyC&#10;ExPGZobN6j1iJUtxHEbJh71AMXvBPsaHtU1Ix/AB6NmlJ7zEDQhxYRkouOuGgRuu4wN5A6IqbDTo&#10;7ZgtEbEgd0pjdF/RVN6XiNbH+cX90DZvKu6Z9Hl7YETEMyYf+dHtBKOSGv1vnJ6E3FapQnaEfpt+&#10;whZ/66m0JXcm5tyfh3hWoKQyRETKwOD0HchHTHNvxBZrpI8VDO7deOfmDoxkylTX5aIUa3o/i3f2&#10;uhFlrXIjkq7PilUbpK5rlkSi0m4o+8T6qRXQzYROpTQdbY5GlKTeMyy7RW0fRO/ahPfkE07WD8A7&#10;5Twxeh1dYViQPexJRLc+g3MRrcU3XUxHF49gHFUYaWXr3kSDRV1xnhivpi5EGOa+S1CsVihsDpVu&#10;YJJRfPC5CBwvTFClB6buYUvx8hWxFsvF5d3w0oSDeC7iOAoTOtmellHitPRlXJEWaEWJiOa6URCR&#10;wYq1QzNvxDx3BO//WXJlrDUR+64vhZwJmSnecqLwbpMxCHabnuFkwf6ghui5rMwmE54ldwoad0/D&#10;HXL6eXnHSJkcC/NGb61e+waJwokcc1GppUrHzNotJ3ruNjFE3VBE0oK/GHIbMfn/AlER8ufi6pnY&#10;5zvPVC0Pdg1fS0lipRbLiB7xIApWvVHKZNDgLYj9cjBAROyMYhagaKsnGAlXx0iJWVWOmgsmLUpF&#10;hxdDcJvo3n/ZAouZ+3wxT8pRr4cZO5wpJ7jcJnLsRowNYTNKu4P+WZexY6TtTQ5do699kygSHOZO&#10;q5ZBQU4IXh6EbJXbkjC9NSIfEimTCbD2oSJytH2Xu8Pp6Vwp29pRJVnXlwUz+qIyaln4rUxEDLak&#10;ln09vcl0s1KedfFm+NgaeoZx0JMhTT1mZJwGiIjGKbyQJCWxxGYvM75mjPRLIbN2OqiMTKUHOVgp&#10;g0d0Hr5iTIhh7hmD/PxotBMNKwS9cRqTcsNwTzrMs4+1tB4O27SnGwPM1vwN24NBFCEjYDs6ZIYr&#10;3KcZmaMeEtYDQ3P2jaM9Sc9IFjE2TUTIbzQPPYXWSsghThPsfucm0XOGT34qpPeqh4jYexEJNtWo&#10;nXAjByn3lP7umva2lJWs3yb8tMXf6nFDbNSZc+5jnmysG5P3B0ZENLMxSIYsXktHwZ4g/fojLiAi&#10;Tt9B8GObvTp9LP37SznBtillHWx2ukYnM/qMEhHSJ6YE5VsUKXtZic5pn3C7EFkIzwSFYV9FREQ0&#10;IPNU7xIFkfXDTsjt5JQa9ySQLE3pv8mMNMhB6xSHrqUZtgvGgMwz/LSzgYjZuiILPZFw5hwoD5Jv&#10;Igi5uELIhfrz9bFjADkte14+xSCuJMevwP7RryE++rxDJensRkQvi4m+jJH9iLq6Dd4EDN0q3zKJ&#10;4xCV64SDyj7rG072pywWouzrkk3RQgxRLQVdhrPHStDYpzXqCwkIBmMThmIrif0ZpHAtLCEErgkh&#10;cI0ljJkceQTtx9H0HrbkxsAcWx+xyo36ZlZ4Rq9P1XEjorFe7efQXh7lsREC2IAQwDJCAG8SAmho&#10;a5SISJ5HEPYfTUcPlQeY2LZ4ECCKyz1stJ0o8caTuO0dv0JIuYXISl1CICz9kaU8lGGdLDuLYyWN&#10;4dOapOGWNjnttLDa7zRD1uX27WScdMbVRITdsHgmSO6jVonLndKAELMyxXrQW0/MCDamL0yJvdbD&#10;lbwR0d5H6IuY66xCBkzthcZxMKfHjCBWMSKipQcNrxkj3aLPONJBbM9Xyp9DGRf31MQSHRd2LXl2&#10;lIyIvV/TW0Q5QG3ZdxQDa2ffiLulft0zV96I0FdpHHoKXaB/fykHwcrbagNzWRG996CIiPbNB4Vf&#10;60ZEIiIkpXJ6wR4EVbK+yMNFROQTfzJ46uIUOAORY4bDtxW9RlR8KkNEjL6Dvo6dwFiUadToadjr&#10;+G6ZqsieKeXLxiItMBNERFbG7KTECRZ2zztb2AYWl94jLN+0ltHHlLctIdJoSYj9IFlMWP5s6RF2&#10;4mQRbjJG4BjJmLWoq7PbFfv2HRnsSiOMjYE9r21oayldHaNM1RUzRpa4L4kujRUhIuy3ahdAQcVL&#10;dQOsc2aGiDgzIhSDZutDa/NSyzC7hSLO2zQuZUhEOIL8+6Cz4PNl5uMsMI8Z+qoN+qEhImwuNNI4&#10;Vsi4llyzDgrAov2QCIQH+aNPZ9GdSvwwzLTcE1SyIbuDSMTEwdQ4k19m6Crl28wacXjAUCGsHAyG&#10;yatGemf7ceqtJ/Z3Y/rCjNRrPltJIsLmwr4umMYaM7UXGsfBnB4zgpiriIiJNWOkW6LCF110tW5l&#10;mQu08rbGoYw7ccWWD2QUrkCOiIjW89pCp0kgHBER0/aKq4mIfHNPqpYoauDRm5LXv1tmdQ03OI8V&#10;0XuPBhGx3owRYx3PdwvEjMgxGO4ruqOb/TxcRIT2vvQI0mdMQ+SWfCnolQzTawL+nv03DGKsqzJE&#10;xOg7BCSt7ijylSa9oh4KbLLJ4KRQHIZOOtk0mScianbKBF23AJUmVlURI8KUsTdSNALIGUlxatAL&#10;py0lSFOnPZX9N6mb2QrcfH0wsNXej9PxArC6iGmekJMfq40fx8RF+TZzmJoxssR9qfJExBE2lSMi&#10;BpJFsI3ScSfkYDjLhWwSPPgulgtBivTjhkZ+cdiYaZvYwfF8sznR65+OIfLQEREHozQb90ACarMj&#10;JuBdksiAxh8KyDbyQ9zGTCmRhHWN6L9VMlhMGPhyDJNdFhfxLVrybWaNOGzfRD8NbaAG3JyshMoZ&#10;Eam4H7ihvspbjXSqqRXwq2iI4ajeT+S/675UscYqRESc4yDvdQ4GrqfXtX/iaiLiULnZZ9Bz9LhD&#10;HaQhU45kXNa9ehhrtOeIiGjdUNBA/UVxiF16GMW3buE39erhCZSTwHWaGMX2vY6IiPbpezXeiJA5&#10;kV0/ZfdtevgsGH3WmCCDi68ieu/RICIUgFIcSZ+BaZFbxMRO9FPbCxP+nq2R0MYxYA8fEWH9pcHA&#10;p7ZjQeBkIUCbOERa07dWlogYeYf0jCyU0vtvk6v38Q32W30zWVumlK+8O4gnBiZuRJgbi7xRMCy0&#10;XBLIa7SvBs0ZzcbWnNSm5nUtuxrWLkyobF/o7wJfzWrpsv/mwIFou+0WhqqrrBroKFMMdm4nwm/t&#10;XXn0TwLVL3Nweq3RLzNGFv25K4iIseJUFbkR0Q7usxl2RY1BGvR+MB2zJ8zDLpLYQe0m6XjKmaFh&#10;dbWzfV7HZeGhIyLOjTQDoq965C5unD6I9NkTMG8XTSTBYiuc3SIpmnF0y6V6m7MbUa0bDTNrhB10&#10;aMp4RWVPD1RT+48zIlK5omWG591FNyKGDH1Te6FxvelMBxrGQn7Q1UTEwIGM0U5WyY2IvVusuO1J&#10;BVyVhMEREbG7kWE3rS/i3U8+QrwcG2reNcvOvhE6WL1ERIitadgTy8qk2NrbxA12fAPsVx8+G5jL&#10;iui9R4eIMABI8pfiU9i+IBCTaSIDqGOSnQP1cBERYnTcgDvcbTwwNJSFqY1Avf8afIf8M2vQ+uR9&#10;m3B/aCw88+yrfDvyQ3ZljAjzQZaDvrX8RRVDrrYYEeZnquGzzsgcJU/FJMjVkT+7w9gPFjBJx+fU&#10;P1Vb+JnBo+0iph8jYpOxS7Np6/X8xH0qt70HTET0fau1BmKGiFhjRLSCIG1adxAjou6FpewGymu5&#10;217xsoDmMjNGuZVYahLPRzlGxLlut3+CHO7cKK8Fd5u7c2vwq2hkOogRsZsoFiNi8ICBBELaxynR&#10;RisfI8LiijTbdzURcRAjYg+6sxgRjWQoFZlbZ7+pJBHRjxHReLEpImJcb5rTY84Aod+7ioiYWDNG&#10;uiV0zYFrFtvzSakAOVmLoRgRnQMZszEiLD6NvZ/FntndzponInb2zYMgIuSd8qHn5H3YdH8oYj3z&#10;VAWVjU2kw9g13Xi86siapUGa9exqzb+TgyySudDd1lh3emCqh9rDRUTIgNsWhdtVyhYNecXJUWWI&#10;iNF3KBBjQev13d3xS5fFKPlgmL0xbUr5ssZNumbJ2UGUaXAdZc1i31V91iy2SbCAYxk+kjYwsSMJ&#10;AP9GI02qnVSKhqN+7AfLukJ+qOGfbUg1OMqaxb6zyZrFMnZ5q9L62r9NTm7grUqFqNExRojsDHgd&#10;OXJ2GujQhUzOKET80S+TTG+aQcoqmdRw4dDqg3xjaJfOUT1oljULmhmWlE8XJndAUkuS7UtM4yV9&#10;JOV8RSudtv7MO8yaJRW2IvkKtRNPVGvWLO0sL2xD9NDKxGZI4JUQJqNDUkscETJeKZAV3P6uyCkr&#10;GWZkouwzodm80+q6qk4pbr+0dTK30Qd1Ml6ZuREhloNQwKvYTUPGXU1E5IyKHiQxRSFJTOHIKVqf&#10;2JvRF6U7xqL90HXAyE3IJ3WuHC5hLbmoJBGR8fXQyh6oeqHJvdAwDqb0mJHF4SoiQkVYLJLnfM0Y&#10;6Rd5RpeIWEjCGk+StatYTtwitOhExvWy79GfyjpGmYXLQdYsMXtiOdmCv0AuzcXP3m2XvMEkEdG0&#10;b2gPq/lGhL6SBa3XJwfjv3TB4hJFSnWDUyg85jBboKQT7TL9PQpEhMxJ2yKEsxo1DBNJbuxjyRyD&#10;9tARkV+N+wmrczMxQgpQv3t+JUb4jMfethn4IjdQzN8suwT0x4qcNPR66geU3mqGDiQ7i9MPBcrI&#10;O5QNyUHrbnKKUbv3mFS+4u8dERFPRB49jNk+YqA+zcu/ObAXybdfDp+UY8idbq0LwuozFHgl4NC+&#10;0IrXESnbjYlebyHj1v9gwj+OY5lNcQXHyLITs05zC3BgZiuxlgCpzTH/L29i3uW+WHXw7xjpNLMC&#10;zcDSB+Xr9Kuly4alqvaK03mXH2C56En9jIRD2BdqoI6IUHckDxbi/zgyajaC+ncEKe0ClF9DwYnD&#10;uNMqDMNp/R45lzwpieQ1ElGzg9C/I8m/LjxagBOH76BV2HCh+KGFyGFdkjrWQvLUB6TMQW+ayxvf&#10;oeCDLCzbQIpHqU6XKkVEyMmLWDuFjIHUrwiJScDIviQvPfHhvVZwDtcu/xrNgt6UijKauRGhfWb1&#10;BW6QWINXMCkiRmqbfEXyzp88fgG/7RcIP1KEUK4jYiE5zENikDCyL5o/JWJz7tpl/LpZEN4k4NCx&#10;tt/ih11bItBdCFCnBaFmo2/X+fiGzHsJSfBuPB6O9Y+kQd90Esv8q6OOiPWUt/+KHKT1ego/lN5C&#10;sw4ke5hZPcHqiNxwQ0v/OMRP64+OVPgotsVXcI8U+xzZzWCFR/ru9lvgp6j3QYu7zu7bFfO/IQSv&#10;hNRLEtJ+sjoiFrh3CkFMwkj0FScKBeeu4fKvmyGITpQw/UReaJ0T0r9Gr0xCRIz0rDD9J3H8wm/R&#10;L9BPKGgp1/kYtQknl/kbriNi5w6kiWEZdo9tCb9MKod+mJkRj3dakz4TnHK3zkFI4kGU2aypQizx&#10;7YjJ+U/g1bn/xF6FPjWiS9hYbpD16x8Xj2mSTqBjLr5yj2Q0GwlxWhzIgmF9cRsb3qqHEcTOBTFa&#10;1t/6AMPrGuml4pnKEhHlOm/pj7j4aZJu+wFfnSzGlXskW9jIbmLhUrMybhgHM3rMCD7WG9027x7A&#10;xuAWwLXv4da5HcmCaFIPmlkzRrrGMLRxuSZ1Pz58D72HpOGSuu6HM7LN+kfqACUc2odQg3VEPCOP&#10;4vBsH/F2mrrJbg5EL1L0p9wnBcdyp0t1R/6J0GdeRQrRAd7TMpDUrwlu3jyP46uysO3kCXytusUW&#10;DxiM2zeuJiJy0oP+K5CT1ovUZynFrWYdYGs+soMz4g4spys3MnH2z5jVe65wzZLtC1LT7cDGYLTA&#10;NXzv1hntnndAvk3diND1MQ4/Keql0Zp/K0f4YPzetobqxSmRqgARIVVv35yMmEPWKr9NnyaF+noG&#10;YPaKsfi9UAlzMw5IFb6Fyp09/BGSNAZYY62sLlQ2frUPAmavECuWCwpsAwKnJGBvwSVctqn8GYuM&#10;RGUV3VLsD/XDkHQa0C5WwQxevBVR3QwQEcPvUMIknfxtHGZbh0F6xKayKclG08K3D0aGJCGq9VnE&#10;Bc/BkhyxKimtnNx9gIgTKR2M8L8dECtaSr8Jk6q3l57agr+vW4dtH+Tjy2+lStWaFYitfbSrrC49&#10;PyU6ClN7s0rYUqXMzdJ7WQVR/xAkRRFjgV250maV175O1x9zgSFz0egJ3BGqV4uVu/u9p10J3iav&#10;/Utj8M6zJ5EjzTuVjWef66FdRVsihf+3ymQ+b5sx2FdWFyttT0F01FT0tiNMYmXU+Lhl2KasXN/U&#10;C72CIhE5qa+1KrhQxTseccukaqX0vbQquFcvBEVGYlJfVuWeyvAA/GU5lQ2CVQtfDB07HZPHWZDc&#10;gBSrE2QiEKlrg52sG2UVaqlSrrDe1JVfaUXiRYiLVVQ/F6rJD8REQq6EqtbKyupUNjp1R/CsJYjy&#10;KxUqXSfvPooLJCiNZrLqFRKLJVRmBFwpnskIT83EIVaVnMpfc1LoMHQepo/oIFSaph9aWX1RXCwW&#10;f8iqx4rrd+DEKMweK1akLstdiLcj05D/5bdiJXFZluZjwaQu5k+DNSqrixWFQzE/bAzaycfLZH2E&#10;v43wNVLlYak6eEsfLTwdL4rS/aHwG5IuBPEJ7wpejEXtjyCSVZ22WfPqOSR6IjGNFIpkxj6prJ78&#10;LhbKFZHFtfVqwHQkhakqIjvqVlkuFr4dibT8L/GtqsK8slKzNFFi8KmiWrowjoETCcFWVKMXpp9U&#10;bE4OR6pUeZpVrm9OCh2GzpuOER1YxXSNCsOCDI5C6PwwjJEnQgOP4FmCvJVSvZm8W6yITTN/9QpB&#10;rFzlWAyefDd2m1TZnsrwQETP64ZPe71DCkCyNZUEP0jFV2n/3WzrHDhVd9IDtLJ68rsLkcV0gqBz&#10;X0XA9CSE+bN1TgiYhixsjeom3qob1BcVvhGhFcTfXoiiq8q19CyeaxmKtTmTpcMHIC+tO95eWISr&#10;yv3m2efQMnQtciazDZpWVk/GuwuzxH2LQifs4wGYnhQG/xdrk2ryisrqShn//S7bvfD5bugfwSq3&#10;YGf6AAAgAElEQVRXG8eBHko41WNGJ5C+9uxyDBsQiu0kc4O4B8zHqql3kRCeKFXzVupBkArbShum&#10;BXwDU7E2SdKDLGDbyJpx1kdGLOjeUavcxh56PWgBkt/rLZc3UGNOZbBPwGyskA0r6WV2ldWlPXpK&#10;NKKmWtsTni49hS1/X4d12z7Q0MP2e/rdU+kYOThcwJFm5GvhG4A56YEoC2pJ0sPTrEr9EWHavnFg&#10;r1BzMjwFmw9IulrQIz3gT+wuUjtdxwaV9sTS/Qj1G4J0WkVd+F0wFm+Ngtp8FG/7N2KYAVdrx9Np&#10;VO+RhPq7wvF2+BppfdH5oWvVRxhXFD3NM/ohxHP5sAEI3U6SvUi24Pw5w3BhcTRS9lK7WbQ5+oSJ&#10;azCP6tVEqYI6rbDePRFpSxpitw7GUX53sCFwChL2FuCSkJCAfCRdHpuRaE0sZbC/FSAiBlt+zB6j&#10;15dDSRUEuYDQYzY+cTjUoJyKAaMzUeSTgSvkBsqY6LOgX+P++4XJyfgqLIwUAqQM/S/AP8xWzH4s&#10;J4APiiPAEagWBKhxsAgBQ8Kx7745d79q6R5/Sc1GoNIJM2o2fC4ZvV6GVJc0zhtRIsCJiBF5EHwX&#10;dYLUjfz+kXpGvN3I6FlsPDiLZd0wm0pUwIUQkdG74Pc+rb7NPxwBjgBHoPoQoLFafcoyTdcHqL4e&#10;8jfVSAQ4EXnA0y56wVQ0SP0Bd/6Rez0nIhpTVrJrFc62Hiv4tdOrYOpf3+NSIkqWvm7CN/2RkwUy&#10;1DKcWx+A3ks7YfeRMMn/08A4mEtXBYJ7qb9mUsvPSWCygffwRzgCHAGOgEsQIP72OYkY8tcSzMp/&#10;HybC4Vzydt4IR8AhApyIVK+AlOzCqrOtMVZyfxLiGXtcItXol+J14wGJ1dvnx+htnIhoTCY1jv/y&#10;/UISvNYI1zZOxfAFv8fKgsd/s9o9+Q9Y2Xgl0qaKvvpGPyz3t7E6FdZWadBadKtzdlnSjL6XP8cR&#10;4AhwBCqCQOGS1zG2cBzWLDARY1ORF/HfcAQqggAnIhVBreK/oXj/5XssJIHdja5txNThC/D7lQXk&#10;gNR0frqK96EG/5ITEY3JL8roivYTD5GICRLQ034MMjcoqrrXYGGxH7oYVMqCmK2JCdSB0va/pCQk&#10;exCtW8AB5QhwBDgCHAGOAEeAIiAEDrOEDEKik87oqRV8zuFyHQJFGejafiIOCbH27TEmc4Pp6uCu&#10;60zNa4kTkZo35w98xKw+AOuIoWq9D7zXvAMcAY4AR4AjwBHgCHAEOAKuRIATEVeiydviCHAEOAIc&#10;AY4AR4AjwBHgCHAEDCHAiYghmPhDHAGOAEeAI8AR4AhwBDgCHAGOgCsR4ETElWjytjgCHAGOAEeA&#10;I8AR4AhwBDgCHAFDCHAiYggm/hBHgCPAEeAIcAQ4AhwBjgBHgCPgSgQ4EXElmrwtjgBHgCPAEeAI&#10;cAQ4AhwBjgBHwBACnIgYgok/xBHgCHAEOAIcAY4AR4AjwBHgCLgSAU5EXIkmb4sjwBHgCHAEOAIc&#10;AY4AR4AjwBEwhAAnIoZg0nqoBLvi4rFiz3bknLhBih+Owvb/kOrrFW6P/7DGIJC3CuNTNuCT3Udx&#10;4bYFyor0eavGI2XDJ9h99AJuW9og6dznCPPUR6ZkVxzCU9ZJz3MZ1EKKYhqfaWKdOpifGiOjfKAc&#10;AY4AR4AjwBGoBgQeKyJiuXoIq1Z+Co+RU9G7hVs1wEdfsQOjfzUAWZyIVBPej9hr7p7H5uQNuPtm&#10;EMa0+71N5wuT26JV+BkbIiI+UIjktq0QfsY5EbF9nhMRfekwv0715+cRk0HeXY4AR4AjwBHgCDyk&#10;CDxWRGT32Cfhl2kBXsvAldxANK4W0M0bONXSLf6ShwKBotQOeDEkD6g/GTk3F6OboleciFTnFJlf&#10;p5yIVOf88HdxBDgCHAGOQE1E4JEkIhd3zEZuo3iM9badssIlvug4mZwwp32Ko8EO/FlcOtPmDRyX&#10;vp439lAjULZ7IrzeWgOM+QAFy/qgPiciD2i+zK9TTkQe0FTx13IEOAIcAY5AjUHg0SMilhOI9OyM&#10;koX/wfsPRUCGeQOnxkgXH6hDBPiNSHUKiPl1yolIdc4PfxdHgCPAEeAI1EQEHjkiUrbxLTQcvg3+&#10;2zkRqYkCqzXmu+c3I2r8LPwQ8hnWDqj7yMDCiUhVTdVdnN8chfGzfkDIZ2shigQnIlWFNm+XI8AR&#10;4AhwBDgCFUXANBGhWXqCo1OwN/82LIPnY1OTPZiVKWb/QW13dBoYjfkLJqGLTVwuyTA12R+TPizG&#10;95fL8UTd+7h9v47qWZqFKhjRKXuRT9oaRYlGj/P4KD0BMYlbcD8oFa8cjMYaIUOV4tMmCec+H45L&#10;ceFIWbsTuV+Tb0dtx3/U1yWWq/hsfSpmLszCp4Wsjdpwb/o0PCZsxfGZwKoR4UjcmQuxCUZ0pOxY&#10;OzeLYxbeFwar45e+gVOyazL8J32I4u8vo/yJurh/+z7qdBqI6PkLMEkCKG/VCIQniv0WsidNrSv2&#10;M345crv8w34c0tCVv3ML2I7r0/4LK5MSsGDbCdy464a67Ydg8epVGNr4AvavTEPq+9vEcbvVRfsx&#10;mdjwt0Gwjee34MLHcxE2Yyn2C/iQNhr9CcNT1mCB/4uoLUNOjbwZGBOchRM3xJmo7d4UzfoswJ61&#10;g+W4HEoOZowJRhabLyIbTZv1wYI9azFYDt7JQ1r3t7Gw6Cq+/R548onbuPdEC/gGzEVGorp/onE5&#10;KY7OXzlquQM3ymuhab1f8O21e/BKOokjYa1Jr9nH6HjUS8dWDqlMe3bsAf+QJET56UUdKTOo3UG9&#10;V95CTMp6tP2cZGvK0JMbEpLu8mD1wZi/qQn2zMrE0QtEVukctvBFwJx0xNnMIR1zRfEhPyVZpUaE&#10;J2Jn7te4K6yHqaj72XqkzozH8twu+AfLHkfW3KFV72Hm3A9x+hrtD+BWtxH+1O89zJs7Fq8+J86W&#10;jU5Rri8pe9UBuzUpzRlNBBA1CXFZn6KQyII7bqC8VlPU++VbXLvnhaSTRxDWmkmEdZ1uLZmMOyvn&#10;YEXmIaFfBCS8kbQVGwOV8qM1P2Sew9/G5HRRRwhjeXU8Zi2JgiAatL/xmdiecwJ36r2Ct2JSsF7t&#10;P1pRTc1/xxHgCHAEOAIcgccQAdNERMCgMBltW4XjjMcopM97G51fbo6nfviKkIYghGQWweJOsvcU&#10;kFS2MhmhWYDexOU5B5Dctxkxai24uvmvaD10E8oHbsD1D4bJvvPMOGv8mh/qnTuJO894oeG9XPw8&#10;nhjpJI/pjtG/woAsJVFQzMqO0fiV+KWtAW85i9RuPgg5VgsDV+cic0Qr1Cf2iaWsGPtn9UK/HxfK&#10;z+u2z8ZsgojQsbx5eQ4OJPdFM2LJW65uxl9bD8Wm8oHYcP0DDGMBA6zfbXrC785pfP5vD7zwdBEO&#10;v7RGl4gIo2a/q9seg/3b4aW2PeFV6yL2L1+AFYQAoHYjtPhDS3h7d0GXnl6odXEHUuLWoYAYUa9l&#10;XEFuIDOsLTib3AUvh+ehzqitOLVyEJ5zu4tTiV3hE1kAr5R8fDZdpF4Xl3fDSxPOwX/rKawc9Bwx&#10;dclcfhyCrjObYgcjaBeXo9tLE3DOn7VFx/4xQrrORNMdynS0xDh8chG887IR2Ko+aYu8M9YX7WPO&#10;wCM6D1/FtJcnt5AEfbcPIX1JOIR9oR3F+SNZ0mb37Yr5571VRqfx8eiu6RORaNI5ESV2803euz8I&#10;Dft9i6XKOaQN5U5Bg/ENsP+rGMg915WbqiAiHhiVPg9vd34ZzZ8qx7VPNyJh+jzsugZ42xA1F+Aj&#10;3zC0QU+/Ozj9+b/h8cLTKDr8EtYIRKSUiKcXWat1MHHnAczvJ677snPrEdDtHWyjWeaUOsIBTtpr&#10;shCpHdojpMALCYf2IbQjlR8ii4dmo2/X+TjvnYSTR8Ig8xDWX7eWeGN0H3T18cELvwN+OrcWs+bt&#10;wjWLB6LzvoJC5HSJ4sX0LvAIPqqTFCMfMc1fx3fLrmPp69WVue8x3Jn4kDgCHAGOAEegRiBQOSJi&#10;d/NQRowPD2J8lKkMySJkkFP7DpnhVgNNNgwCsOveKvSR4GZExDMmH/nR7YQTbmr4vXF6EnIrSERE&#10;4/kgnos4jsKETopTc9I4NTiXvowr0g2KK4lIUUYAtnfIRLjVnpaIlBsCdt3DKjZoRigGb8JPW/zF&#10;24eL6egS8xyOOAqE0SVe5CS4xSuYX+KNlPOfYXpLqywz1zaLcu7KNuKthsOxrdZE7Lu+FLL9ZNmP&#10;oIY9saycGI23iXHpVkSMvxcRcjsG+f+KRju52YtYPXMffOdNAH2VmCnqNmLy/wUyhdanVs/EPt95&#10;mCD3Zx9CAn7E7MxB1iBuZpB6p+D8Z9OF9oiFjykNuiOtrD+ybu7ASEXEdwmZ2yZkbutPzsHNxVJO&#10;KsPjcbTGqUHpjdhitYFaho1vNcTwbRb0z7qJHYrO5E5pgPEN9tsQKJm0axAa19+IaKTvlUjhQYsv&#10;lhQfwaQXyJhdgg+7YRiMTT9tgb8otEjvEoPnjryPP0sulLUm7sP1pa/brLkyIrce5MDA5hDCLBGh&#10;pK97Gsr6Z+HmjpGKJAAlWN6tCSYcrI/JOTfBRMKRa9aJyCbonFgC75TzhHBbF4vu/DD8lJgyUaL9&#10;evu/sftKAjrViC2ED5IjwBHgCHAEOAIVR8DFREQy7OlJsmcCzpyLQGvdvmm7NDkLEDV/I8JqMjRG&#10;xPErIDxE9fkax44BPj7PC393JRHRGrpm+3qEwtm86v7OQR0KZvApiIglexieJCQIQ7fi3sZBCqOR&#10;GXUMO4mI5HkgaP9RpPewrYvBustS1noE7cfR9B7QfkpncJoGqQP/fg0MjI/HMcDy7RwhsFeY4JSt&#10;w5sNRmEn/anvEhQfmQRq24tkKQTPHVYVIKzWGxGtOiJlWPdmA4wiHWa3YK7Bx1HMhfWdVhdHBdaW&#10;bAx7khAYDMXWexsxiJ42mCUiDtaM9hrW76+eztHXRRbsD2qInsvUBy7i3yc+oyKjztYx/54jwBHg&#10;CHAEOAI1FAHXE5ES4pbTZAIOOi3wV11EhL3H/jTdMFGgD1bANctw+w+YiDCDy+ZWQeq82qhjt0tC&#10;/AGJQ4kID4J/n86C65n8kU/hqR99ewyJCEeQfx90tnnIDBHZjbFP+iHTYj+HjPQ0VpAFM+NxuO7p&#10;rZRHMI4qaoBQtxzvwj9j2Ma5WFZmLTgouGvFeiJPJiZSyw+ciABnE1uhTWShXDjRNfg4IiLOCjKe&#10;RWKrNogsVBRsNEtEdo/Fk36ZsNjdiDCyrD54cCURIXObH4Pm3rEoVtaHEW5KlqD7F9LNUw3dVPiw&#10;OQIcAY4AR4AjYBQB1xMRrew0lgv4eFEcYpceRvGtW/hNvXp4AuUkcJ0GRdue4rr+RsRcthzX3YjQ&#10;YOBFiItdisPFt3DrN/VQ7wmgnASu0xhvm5Pih4SIOBIaa3/JuLIjMOFdEkxPI3bpx60R/OI2IjOs&#10;i3z7YbmQjYgJ75LgZRLQLD6ERn5x2JgZZk1kUHoKa5LfxcLsIly99Qvq1asF3L9Fgs/VSQEsxIPO&#10;k7jPFKPNu5/go/hXSQwLjRHJxrh2g5F1h7ig5RMXNCmDAJMhY+Nx9JTVzWfiPurz/xWJdXoDt0l8&#10;zVsfN4d3bLHkgthKOAmP9czDEcH3SfF5CIiIek25Bh9H64p9p1cZXoOomCUiUhrvxOI2ePeTjxD/&#10;qhSvlD0O7QZn4Q5x7csnrn1GkkqYvxGh80vd0DwQfLQ+RNlwIx5vb6HxZn+UKGLejCpi/hxHgCPA&#10;EeAIcARqIgKuJyJ2NyIXic/2S8Rn+0WFwUChru4bkdeQcSUXcny2zmy7ioiwm4MXFYazMGqtYPuH&#10;hIgIWbtIHI7Rz90bp3EwfTYmCMG+bhi44To+kCPwpVbu3sDpg+mYPYEGTZN7FJacwEJcmRqTuI/7&#10;/bHi2HqMe1G6UtE1SEtxKKQ7eq24BMps6khZszw7jkJsRiIGKVKAOSOzRsdHn2MxNTQBwu2pp+E5&#10;FNhEg9FZPxtH4PiFrni/4Vy0OaMhXw8BEaGxK93TyuxuRMzOty1uRm5EPJFw5hwi7PwzSS2gJp2R&#10;WFKJGxHamdJDCOneC6JI1JGyZnmi46hYjaxrLr4RoVRECloXZdoXm7u1wN7xGmvAjMDxZzkCHAGO&#10;AEeAI1CDEHA9EWHZhliwcVEqOrwYgjyD2aacGZEVjxGxnlw6ml/XEBHmHmJ/IvwwEhH9mAE1UiTr&#10;0Q2aOpdmKLJ+WPBxmRR3YimjaVTdhcxW8qeMGIIeA5BVJt2AMdcadcIDPcO9lPzeKxQv7LHNbKQ1&#10;l8bHY2Cls8BkDESA/yc435HdelhPxANmvIWdxT1QpHUS/sCJCLvVsSZIcA0+xmJEhm69h41CEIji&#10;44oYEcpDCIH3Cn0Be5RZynSn1PVERA76t5BDjuODkNWnENHKZA8GxIs/whHgCHAEOAIcgZqMgIuJ&#10;iNWFxndJseimwgwxu+D16roRUZxc2qX0tJ96lkFH7j97xFSMCHM9sT8RfhiJiGxQgcRgXCZZqXSj&#10;y8m4OiShJcmK9KbStpSwuSJlripM7oCklkdI5Xubh4hbUyuEX5mMnJuL0Y3dAqkD5DVxllK1lozD&#10;x18uQC8bhqOxfGXy4Gw8Rpa+NTCZRKdbM0+Rn8oZyAgt07wNos0/aCLC4lzcCe4lBHc6JS7Bx7HL&#10;I8NGM2uWlFGLgGZN3c2SANRXZW4j3dVcM4XkgKN9CErGfYwvF/SyJb2a01oFRISkC2ZB6+7u7qgT&#10;tMc2Y5oR8eLPcAQ4AhwBjgBHoAYjUDkiYmNE3sWlD99D7yFpuOSlzOH/T4Q+8ypSbrjBe1oGkvo1&#10;wc2b53F8VRa2nTyBr9kJuTQJzm5E5EDb/iuQk9aL1C8pxa1mHdCapnR1UEckucvLCM+zoLbXSETN&#10;DkL/jo1AIhJQfq0AJw7fQauw4fAm/7aQNuqS1KIWUm8gIGUOej9DO/YdCj7IwrINpFigwZudf4Y+&#10;g1dTbsDNexoykvqhyc2bOH98FbK2ncSJr8seqhgRWtyO1RGxuHdCSEwCRvYltWFIHM+1gnO4dvnX&#10;aBb0JsGHEqz22OK3C1siuosB6rRo3ey+6Dr/G5IutYSkS3UT6i+03+KHXVsi0F18SK7v8A0hKyUk&#10;p6pbyWr0ahGAfRZ3DExeg2CS4vjmlULs2LgKB/dewDUbnFkqXZ2ValdI0+h4DK58KVWsuuaN1aBn&#10;6Y012qtWIjIYa75bi7fdRczLSLreBcP8kFjwNAI25WOVXNjHFfg4i71idURIPNSmk1jm76SOiCBb&#10;hKieAdx7RiN5XCuQMh/46eIxbF69FHuKpCKnb0oYs2BxXZHohIHR87FgEotbqgoiQl4u90MvHsag&#10;jPHHOAIcAY4AR4AjUAMRqBwRodWya5Xjslxh2xOvBy1A8nu9bap23z2VjpGDw7FdLEeMFr4BmJMe&#10;iLKgliR2pDae79YfEUlJaLjbWlldrFrcBwGzV8CmOHHpfoT6DUE6rXIuVL0OxuJF7XEkMQWbD5AK&#10;y7QvWtWwhSrP8YhbJlUYp5NN++/VC0GRkZjUl1UPL8X+0AH4y3KpQjmpTD107HRMHmdBcgMSGC30&#10;PxCpa4OBNaSa++YDUqV2UqXdsyN6+IcgKcoPje+eQvrIwQjfToO1rRWuA8uC0JLUvaj9fDf0j0hC&#10;CFLkyurGqniLUqqsrC5UtO8+QMQKtOp1MnYfvYDbJG6DVtbuM5L2qTXOksr1c1aI1aQpdp26B1ur&#10;QguVtmlw/WJ8ePoa+a2Ij2fHgZgYNRtjhWDgMuQufBuRafn48lvpGYJHoz/1w3uKavFluQvxdmQa&#10;8r8kFa6FhsQq7f3eUxqGhJzsicCA4enIp89IZGLe3D8gu3VPpJWTCvC9QhArVa22XM1B/MAhWHK9&#10;jhD0b/3cxy2pL3L8ifClkfEYXfGUCPni7By1/794Ik5KVNrVyiAzhFXj45G5W8JbwOlV9AmYjRVt&#10;PxcqcO8+dFrARynrQjX2zN04JMyBiNurfQIwe8VYgShrf8hY/5mJdRnZyD5WgEtCEgg2f6MQlR4H&#10;fxaDIzdQCXyUldVJ1RsbuVd2UKOyem13GsMRivlhY9BOdfNmObscw4ie2EOrwgvyORHjZ45Bm8MD&#10;0J4wlNqEJHdPTMMOQSEQ+cmJx8AhS3C9Dk1+oRQJKeEBu6lqnm2tBE/726k7gmctAVmm2EXWRHTK&#10;XkEG3UiFdd/AVKwdch3xOvNjXyhdctGDMpWzUbniz3EEOAIcAY4AR6BmI1A5ImJX0LBmg8lHX1UI&#10;kBP81G748ycTUUSK19l5jpWSuhR/JHUpVLdrVdUb3u5DgIDlLFK7/RmfTCwiRSXtfQlLSW2cP5La&#10;OCxuqep6TAtcNsZm/xL7RA1V91LeMkeAI8AR4AhwBB4LBDgReSym8fEehIW4RjXuvg6DpTSp9qNl&#10;bj1aBf0eb2xq5ugsyJ3SGN3XDcY+veBwjcKdVYIVjcHx5kHqVYItb5QjwBHgCHAEHnsEOBF57Kf4&#10;0R+gWLTwZ51UsGR8paTaedNR2NtHEfz86A+bj0AXASkr3c8JOHMuAnbZgQWReBNNR+1FH62U0pVA&#10;Nm/VKmAsc5MT42DmdzxhXz+mEu/gP+UIcAQ4AhwBjkBNQYATkZoy04/yOKUMSZf7rMbe5f74kxCM&#10;TT6WMhQfWYmpf43CAYzEpvxVkOOxH+Xx8r47RaCQkNP2IZfRZ/VeLPf/E6wiQbL1rZyKv0YdAEZu&#10;Qv6qN+1d+Zy2rv/AjtENsPqVHJA8GTgRNxzvnHkHx46EobUqQ3ElXsF/yhHgCHAEOAIcgRqDgGki&#10;IgRJJ+/GUSmgtKlXZ/SkAbj2UZw1BkQ+0KpH4O75j5CekIClewvk5AhisoHO+Ov4WRg3ooNQbZ1/&#10;agoCd3H+o3QkJCzF3oLLkPJlEJFoCq/Of8X4WeMwogNNsODaz77J9dB/CQmmJ0Hvzw+IwvsZYeii&#10;m+7ate/mrXEEOAIcAY4AR+BxQ8A0EXncAODj4QhwBDgCHAGOAEeAI8AR4AhwBKofAU5Eqh9z/kaO&#10;AEeAI8AR4AhwBDgCHAGOQI1HgBORGi8CHACOAEeAI8AR4AhwBDgCHAGOQPUjwIlI9WPO38gR4Ahw&#10;BDgCHAGOAEeAI8ARqPEIcCJS40WAA8AR4AhwBDgCHAGOAEeAI8ARqH4EOBGpfsz5GzkCHAEXIPDv&#10;f/9baOX//b//B/bfv/rVr4S//ec//5G/o/+t/Dv9N/0Ne4Z9p+wS/Y79Tv09+469W68d5XtZn+7f&#10;v48nnnhC6I/6d+rnWX+0/q7VNhsXxYK2/7//+7/C/+hY3dzcZJzod8ox0T7RZ9jfWN+0cGF9Yu/Q&#10;woY9Q7+jz9G21diy3929exelpaW4du0aLBYLunfvromNlrjQ8f7f//0f/uu//kv+2lnftfrjSBTV&#10;z9N30r/RdyoxYPOhJ2v0HUoZVcqjliyw59lcKd9L//unn37CjRs3hP9/6qmn8Pvf/17A4ptvvsH1&#10;69eFIf3hD3/A008/7YKVxpvgCHAEOAJVhwAnIlWHLW+ZI8ARqAIE1MYefQUz7JTkRPlqZpBTA5IR&#10;APY79m8t4qEkC1q/U5MJpWGuNDyZ0UxJiNJQd0Q2tIx+dX+oAf/hhx9i3759qFOnDhYvXozf/e53&#10;WLFiBfbu3Yv69evD398fb7zxhh0ZYAa10ohmZIY+zP5On6P/zQx+LeLFDHYlRsp5of9dXFws93XQ&#10;oEF46623BPKxefNm/POf/0THjh0RGhqqS4jU5EdvbpR/Z0Y+G5ce2dMSUy2y52y+lKRC+SzDQtkf&#10;+jdGiNXExFl/Ll++LMzvRx99JMxNVlYWnnzySbz//vvYv38//ud//gfjxo1Dq1atqmAF8iY5AhwB&#10;joDrEOBExHVY8pY4AhyBakBAbYA6uklgxh4zYpXdU5IGpQGtbE9pOCqfVxIfrRNt5d9oe2rjmN0W&#10;sP4p+8WeV56GK416JXGgJ+J79uxBZmYmLl26hGXLlqFDhw6CkXrs2DHhpHzIkCF44YUXhFco21YS&#10;DeWthZqQqftD26G3KLR/jNgxIqI2xJXjvHPnDrZt24aoqCi4u7sLxnOTJk2wZs0anD59GtOmTYOX&#10;l5fdjYiSRKiJAG2f3gQwrLTmQos4mRFT2j67MVJiodWGFhFRyp76hoNiUqtWLfzyyy/C3Pz2t7/F&#10;r3/9axuyrJZZ+tyPP/4okJBFixaBkpLs7Gy0bt0aW7duRVFRETp37oxXXnkFDRo0MDNU/ixHgCPA&#10;Eah2BDgRqXbI+Qs5AhyByiCgRxqUxrrS6FYa+1pGqZ7hryYH7PRaaagrSYHW82rjX00olKSHGpfH&#10;jx8XDGtqnFKSQV2qfH19hX+r3c/Y+yjp2Lhxo2CQenp6YtasWcINA71taNeuHf74xz/K7lHqGwvW&#10;P0ekR20I039/8cUXOHfuHKghTY3d27dvC+9u2bKlcDOjHCczxGl/jhw5gnnz5gnjXLdunXALcujQ&#10;IXz77bcCEVETDdY/Nodac6V0n3LkTmZW5hhWWsSMtaW8yWCESYmpsv/Kub516xZOnTqFkydPCu5T&#10;tWvXFuaX/nevXr3krjoiVvTmIyMjA9999x169OiBd955Bzk5OcK8Dx8+HHXr1jU7ZP48R4AjwBGo&#10;dgQ4Eal2yPkLOQIcAVcg4MjnXmkMavnyq0mD2thUGpBq8qDVd/XtCnsnu2lQEyA1maL/psY5JRXU&#10;qH/22WcFV5vPPvsMc+bMQdOmTWUyoSRE9Hc7duxAXl6eQFbWrl2L7du3Y/fu3Xj++efRr18/oR3l&#10;+/TiE5TGtRZhYd+Xl5fj6NGj2LRpkxCTQE/eb968KbyHuoFRdyCtGBx6Y0PJy/nz57F+/Xr07t0b&#10;Pj4+guFMbwFoX9kNipIYsb6oY4HYs8p3sbnSI5xmiAojPVpzyL5j71MSBkoof/Ob3wgkksZRFuoA&#10;ACAASURBVD5HZYHeING/sfdfvXpVuL2gNxktWrQQMKN/ozEzlFyw8evJIZURSmJOnDgh3Ert2rUL&#10;8fHx+Ne//iXcqowePdomDsgV6423wRHgCHAEqgIBTkSqAlXeJkeAI1DlCNy7dw/0f/RDT3/pTQI1&#10;kllwNjXQmOGnZYCqbzPUp8/OjFm1sa5046J9oP2h/aNGOjW2aR9pzAY9/f/555+FWI569eoJBjx9&#10;lhrn1MCkNxvNmzcXjHQaS7F8+XLB3YoasrQd+h76W/r/9Hl6o0Dbo25O1JhPSEjAlStXBPccPz8/&#10;AR8tFyZm5DIcaFu0r9RobtSokWBE//DDD8K///u//1u4+aDjov3//vvvBSJCA6anT58u9IO+d9Kk&#10;SejataswbtonejtCDWP6ftrPr7/+WrgFoYYzjWtp1qwZOnXqhJdffllwy2IfR0RIOS9sXvWSFagJ&#10;otLANyKgrF3ls6wNGndE/5tiQv9HcaJzR8dIx03dz6gMUmJCb0Do/NC/0fmmeFGSmZ6eLsTK/PnP&#10;fxZICSWiH3/8sU1yBSUm7N35+fkCcaHyROVi8ODBGDlypIAnvQGj5FCdJMDIePkzHAGOAEeguhHg&#10;RKS6Eefv4whwBCqNADUCL1y4IARA05NnarTT02R62k6NP2r0UWOaGYpqA1dpoNK2WJyBsmNaNy4s&#10;wJue4DMDX/kb5Sk6bZPGPtAbCmqgUgO8f//+AuGg/X7ppZcElxrq0vT/2bsTcGun+v/jq3kgRSiF&#10;REWSIUKiIlSSoVRUpgiJROYhU5F5TMlQSJJIylA/UylUiowZkqGJMqSExn/v9ft9z389yz7nPPM6&#10;56z3vq7nes5z9t73utdr3Wp97jXccbf/uOOOy2GDjiQL2xlhoLNKqGB3qTvuuCOPfLz5zW/OQYHO&#10;LAvWqSvTenbYYYdEJ5XdpzbffPO04oor5tMrpwWVFjGdiDKZzsW5Ug7TpDin8847L0/9ofz3v//9&#10;uYONAZ3rI488Mpd98MEH51BxxhlnpI9//ONpoYUWyudw7733ppVXXjmHKjrfdLAZQdlkk01yx3y1&#10;1VbLU7x23XXXtPfeez9pZ7MyNJSBgHPmfAk7hLty16x6FIO68t3YQSxCVfmdQRcjx6H9mB5HO3D+&#10;/B0jHHWZfBYnRq8IZ5THgvF55503BzfWbRDQ1llnnbTIIovkIgkSTLs7+eST8+jVKaeckm644Ya8&#10;jmbQiFm5WQCfIegxjQsnAiff3WqrrdJHP/rRbO5LAQUUGA8CBpHx0EqeowIKTCLA3fXLL788/eIX&#10;v8gdMjp3jIbwN9OU2NKUTjEdskEjF9E5pwPJHWw6+HH3n/fKTl85ckIAYVtU/kSnvFyoXR6Xu950&#10;1ulk8jNrI5ZYYok8hYaOLaGD7x5++OF5hIOO/6abbppDBZ1+RjXYRYrF6NzppsNKZ54RBEYh+DxT&#10;sagrwYVONlOy9thjj7TjjjvmY7BYPcJGWY96uhOBg/KoNx1kFpCvueaaOczQkWbtAeWw0JxyWd9w&#10;4okn5k4wQYI/3NWnY8w5Mm2ITje7dx1zzDF5JCBCzXbbbZc7+dzBJ8hQZ9Y3cE504DEuR5cwjaDG&#10;7wl1Z511Vt5ti7Ux8803X/5OvAZN7+I6OfbYY7M3dcBzpBfXVHTsOd/VV189T5eLYBOL9MOUaWdM&#10;teL4Sy65ZB7FIphsttlmOXxef/31abfddktbb7112nDDDfO1yjkRILBmy11CGsGEKWt1MI7RDX7P&#10;wvYTTjgh13nLLbfM1z/XEtcH58puWaMFLf/nRAEFFBgrAgaRsdISnocCCkyWAB1RdlxiYTSdMH7m&#10;LjRb17I7FHf1WW/BLkI777zzk+bKl3fNY1SBNQ/cwY8gUU7pip+jc7jMMsvkDiN3uwdtB8wxuFt/&#10;xBFH5Pn/hCNGDNjhiJEGOqIEj9133z2PHNCJp/NJHehE0sFkxIPpUIQSymJ6Ewu9CQRMxdlll13y&#10;iBCjJXRS6ewSBBjNYHoWIwx0cstnlpRrQwKajjOdYjrOdLTxo3PPNrCM3DCiwqgFnWX+ZoE05RMC&#10;CIKMRjHSwzkTkAg+jKzwWTr7tAnnSHBh2hH1od6M6tBud955Zx7NYmSoHLUp14jU0+qYFkYZF198&#10;cV6Yz0hQGV6oWwSZ+C5rJ5hKxr8JB/PMM8+I1xqdfXy33XbbHMYY2aFug6b6cd6EFkIh4Zfr88AD&#10;D8xT2fbZZ588QkSYW3fddXO7Eh5of0Ijxox6cZ3MPffc+ZqKxf6MkHDdcF2yRojz5lrgmqHutAPX&#10;DSNqjLDRhgQmfudLAQUUGC8CBpHx0lKepwIKZAFGMOhYMtpx3XXX5Q4+U7EYWeCu/TnnnJM70nSS&#10;6TAPWmxc7rREAKADz9QuXuXi9rITHL+nDDqNMYpRN0tM36Hzzd16dpaiI8+6CKYv0enkuNwhp2NP&#10;R5c75fx80EEH5fUg7HpEEGF6DyGEY1JvOvNMP6POrOfAgfcohz+MitBJJYTx3fJVdvRjRCRGITgO&#10;HWBGKA499NC8BoRzZjSH6WXcgSd40HlmXcIBBxyQO+oEFUIQa134PYGA77IonbbhRV2YisVdf8pg&#10;LQgBiX8zxYvvMWIyKEAMuuQJCYxeMeJAGKVDPmj74fK7TLFipIcXAYkRqZFetDXfodNPOKO9+c6g&#10;tUYch7ZgVG3ppZfOQRivpZZaKgdCzo1gxpQ0QhvTpzgWQZV6EHZYrM71xDUbDoyEMaJEmzCSxh/C&#10;CJYYcy6EI4IYJpTPz/zOlwIKKDBeBAwi46WlPE8FFMgCdMToQDMacfrpp+dnaDAvfv3118+ddu5M&#10;0xFk/QCduZiqEx288m45x+EO9k033ZSnJsU0ppGouWvNXWg66bwGPWivnFrENDLu/tNx5q4850jn&#10;ct99983Tc1jgzSgJHX2mNLHlLusJYtelOBZ33RmtoHPMNCPuktMJn9xXuci7/pkyGPHh2RRMHeOu&#10;OtN86NgSkJj6Q1i57LLL8mgGYYfpZoQKzrecDsUdfEIX06fo9O+33375Tj+vGI0K5+E69pNbp7H0&#10;uTBlFIS24iGSBAdG7Zi2hSuLyrfYYot8DdDeXMOMtpRPQA8TRukYAWM0hWMTWuK6Hkv19lwUUECB&#10;aREwiEyLnt9VQIGZLhCjGdzh5gF+dJRZr8DdcTpx3K1nVIQF1kxX4RXTqsrRkbKDz1Qf7uJz7Hj6&#10;+aDndtAhZFciggJ3qGP0Ix54Fxhlh5uRBRYXc36MNlAuIxusneB7dFy5e05Q4c42z5Rg5IDziMXx&#10;HDemN8WCb+6ixx30yWmEOnzUa0ceeuihHOxY18Lo0iqrrJI7zHR++UOYYKvgcq1JWd8IenTCedr7&#10;FVdcke/8Mz2LEasIIuFam01OHcbaZ2pT2o8HSNKGbKHLgnwCBKNfbCxAuGOEiDBXhtVyKlo4EjgZ&#10;TaNdGAVjBImdyWLq1liz8HwUUECBqREwiEyNmt9RQIFmAtER5o4yQYNpVSyQ5kVnjcXITGPaZptt&#10;8vz76ABHxy86etGJ5I41d/eZikMnuR7h4POxPSvfYcoU04nobNbHqjvmdEy5E87IDNu0spCcHZ+Y&#10;gsVICVObWDNBoKDDyZQbpujEugcCVCw8ZvoPU5kIB4z28J2pHVEoA1R4EsQYXWL6FYGEoMM5HXbY&#10;Yfkp7dzJZ3oRXoxKsbaEc2BaFaEpzhNL2gRPOtxMbYqRm/J8y058s4tpGgsuQxUL7RkNIoiwFoYp&#10;WKzpYIoa068IxkzDY+pdfZ2UpxFBm6mCuOGEOXZce27LO42N5tcVUGBMCRhExlRzeDIKKDA5AnTO&#10;ePAbIyKsT6CjT0eYNRhMCWLqFB18Ouz1GpEIDxFQorxyMXd0zsuOM6Eg7uJHRz4637wXgSWmKfFZ&#10;5u0zNYkRF54Jstdee+WQxAJ11orQWaXDTyeW6UxM3WKdAdPMYjpT2WmtRzEmx4rPlGti6u9EXZmW&#10;xcJy1n4wKsKUKwIetoQJppIRONgB6tJLL83T2Vj0zR1+pmjVI0jlaE6MSMWd/8k97/H0OUIi1x/b&#10;GTMSROggfDBVkNE7rgPaOp5vU68/inaIHcLi7/L35TU4nmw8VwUUUGA4AYOI14YCCoxLgZ122ikv&#10;qKYzzHx8OvCMkPBwPKbFxPMayq1fY1Sk7CSPVvnoCPK5corXcNOyIuBQBlOU6Nwz0sFUJ6ZfsdaC&#10;Ha3YRYlpXnRMWWROEOE5FOysxBQegkg5Vaw8Lt8ZNHIzUl2G+zy/py5Mx2ILWMplKhUda3b/Yg0D&#10;IYrF8LxY54A3/2b6VbkjVRnuoqNdBpTwj5GeqR3RGa3NZtb75agObcx2yyzuX2ONNbIj645Y6I4Z&#10;mwcwwhHek7PFblxj1GdyPj+z6m05CiigwPQSMIhML0mPo4ACM0WAjhzbvjK6wBQhtrxlihCdfHYM&#10;Yi0GnT5+F6Mh0QkvT7CeJlSOggy3pqTuzMdIQ3RIoyNOufyO9SosOmbLXxYuMy2LKU1MZ2L3rXJB&#10;OnVhJITP8hwQRnp4DZpSNmjEZjT88txjDUscP56MfvXVV+cQxPqXmKbGNDTONe7k83wSRkh4XgZr&#10;F9hilqlbZVArF68PFzbCbjyHkbLdWVROQGO9D0GYkEl708ZMtYvRNOrLc0fYupdtphk1YRoWn+FB&#10;lIyaRHiO9om2Hc9Wo12fvq+AAn0KGET6bHdrrcC4FaDzx6JpFnuzhS8PCiQ40Jmmg8+6hLh7XE63&#10;KhcHR1CoO/rx7zK4RGczvlP/O6bLlO9TFvP6eVAfnUw6ptwVr1/lHXW+w1a4rCEgiESQGjTti+NM&#10;yVqBCB7l1KiyE01YYjtZRmaY8sYzRQZNVaNcQgfnxtQsFqYTSth+mFcddsoOdFlefG5K6jBWL9hY&#10;w8GUtbXXXjvvgMZDGhdddNGhh2nGlLq4BgktPOCR542wjik2SGA6HGuJyusz6j0lo3hj1crzUkAB&#10;BWoBg4jXhAIKjCsBdhJiNIQ1DTzAjSASOwnVowdRsXJ6VdkhjuDB32UoiM8P+mz5Ob5Xz9vnfTr0&#10;PMOEc+OcWOTNYm8WuJcd/LKjzs8EkRgRiWddlGsEhjv30Rqw/l75eUZi2M2LrYEZSWItCNPISoMy&#10;fPFdFmCzqxOBj6lkbCVcWtb1Kssv19CMdt7j4X3qduutt+Znu9DmTLujrZkiWD9QMtqeTQB4QOX2&#10;22+fd01jC2mmdsXT6dmQoLyW4/qcyGtsxkNbe44KKDD9BQwi09/UIyqgwAwUiAXg3JGnE0ynj+lY&#10;I01XqsPDoMXbdRCpO9ZlmBmtekzJ4Vkft9xyS56KxYPsNt5446HpVvX5cDxGUFiLwbQo1howHaoe&#10;ORgUlkY7l3h/uDDCAx1ZW8MzTZjaxk5eTBGrX3FXn2lF7K7FegemZxGYmFIU75ff62EqEfXmgYU8&#10;a4X2Yn0NAXmk7ZUZEWFNEOGPXcl4zgzBjnVD/CEQlnb1yN7ktrmfU0ABBca6gEFkrLeQ56eAApMI&#10;0OkjhPB8BnbFYlE68/KnJCjMSNLo8DPSwJPGWfRNR5JOfjk9LO5u83m2+WWaE1sP05EltMTTtuvQ&#10;FMeY0k7+oDUisRaBUSZGceKYrAsZtMgfNxa0c+efaXB0mGkHnuMSryk9rxnZFmPp2OX1SZhjdzdC&#10;HFP22NDg7LPPzqNhjEgxwhTT1uq1TPqOpVb1XBRQYFoFDCLTKuj3FVBgpgsMCh1sgctUobGw7qAM&#10;D7HGo971iDrwh/d57gbbu1IHpu3wHArWlbBeZND2w4NGH0ZrhDqIDNpel2OUO3UNCi+cJw9VpEPM&#10;WpGFFlooL3AvX2MlFI5mMrPerzc5IKQyWsaT51mkzsMq2daZdl9ppZVyKIzNAeI6GQvX9czyshwF&#10;FOhHwCDST1tbUwUUUEABBRRQQAEFxoyAQWTMNIUnooACCiiggAIKKKBAPwIGkX7a2poqoIACCiig&#10;gAIKKDBmBAwiY6YpPBEFFFBAAQUUUEABBfoRMIj009bWVAEFFFBAAQUUUECBMSNgEBkzTeGJKKCA&#10;AgoooIACCijQj4BBpJ+2tqYKKKCAAgoooIACCowZAYPImGkKT0QBBRRQQAEFFFBAgX4EDCL9tLU1&#10;VUABBRRQQAEFFFBgzAgYRMZMU3giCiiggAIKKKCAAgr0I2AQ6aetrakCCiiggAIKKKCAAmNGwCAy&#10;ZprCE1FAAQUUUEABBRRQoB8Bg0g/bW1NFVBAAQUUUEABBRQYMwIGkTHTFJ6IAgoooIACCiiggAL9&#10;CExTEHn0rqvS5RdclL513e+z2DxLrp3evsZb0hsWmGVI8N7z90v7f+s3//vvZbdIX9x8mZSeeCjd&#10;+D8npJN//pq0/afemebrx9uaKqCAAgoooIACCiigwH8FpjKIPJGuP2KVtMIOP0vzvm+/tOt7F0yz&#10;pvvTVUcfkD53xcNp6cOvTJduv3h61v8RP/rjPdNyy38m3bTyEenyrW5N2374C+mGR//75hIHpRuv&#10;2zm9xqZQQAEFFFBAAQUUUECBrgSmKog8dMHmaeF3npT+ueG56Venrp1mHyK7L31l7ZelDc+bLW12&#10;/q3pxDX+752bDk5LLrZL+sXsK6fdD98zrbfKwmmBh09PK2+U0ukGka4uOCurgAIKKKCAAgoooAAC&#10;UxFE7k3HrzJ/2uqy+dLuV92TPrN8BXnpx9Mcbz0mPbTyF9I9l275v9OuIohMMgLyULr+ynvTfCss&#10;XgQZG0UBBRRQQAEFFFBAAQV6EJiKIPKttNFT1kmnpbXSaQ9+K33o/w+H/K/XvcenVebfKl32rM3S&#10;+Y+fmNYYNoj0wGsdFVBAAQUUUEABBRRQYJDAlAeRCBppw3Tuf05Naz/pqBFUivcHjojYIAoooIAC&#10;CiiggAIKKNCrwJQHkYe+ktaeY8N0nkGk12vGeiuggAIKKKCAAgooMM0CUx5E0gVp82e/M530xDLp&#10;8F/+NG2/cHUOQwvTt02XPHh0WoW3HRGZ5obyAAoooIACCiiggAIKTCSBqQgiD6WvvXuetME3U9rw&#10;3D+nU9eOTXr/l+Whr707zcOb656Rfn/O+v+7EN0gMpGuGeuigAIKKKCAAgoooMA0C0xFEPnv8wiv&#10;PzituOwu6YbXHpR+8sOd0+KRRZ64Ph2w3BJpj18ukw76yQ/TzvGGQWSaG8oDKKCAAgoooIACCigw&#10;kQSmKogAcN//fDKttu7h6c65V0lrrbrQfx9oeF/6+de/m25My6ddv3Nm2mfFF2WnJx76bbr5wp3S&#10;2h88I9073wbp6C//9+fXvirNP9f/f/r6RAK1LgoooIACCiiggAIKKDC6wFQHkf9LGem3N1+brvrV&#10;g//953PSSxdbNi2+yFypjBgPXf/ddMltf5n0TF6ydFpvhZePfnZ+QgEFFFBAAQUUUEABBSakwLQF&#10;kQlJYqUUUEABBRRQQAEFFFBgRgsYRGa0sMdXQAEFFFBAAQUUUECBJwkYRLwoFFBAAQUUUEABBRRQ&#10;YKYLGERmOrkFKqCAAgoooIACCiiggEHEa0ABBRRQQAEFFFBAAQVmuoBBZKaTW6ACCiiggAIKKKCA&#10;AgoYRLwGFFBAAQUUUEABBRRQYKYLGERmOrkFKqCAAgoooIACCiiggEHEa0ABBSaMwH/+859cl6c8&#10;5SlDdfrXv/6V//3Upz51wtRzelQEq9JppGPy2X//+9/paU97Wv5YOPPzP/7xj3TXXXelxx9/PP39&#10;739Pf/3rX9PDDz+c/vznP6dHH300PeMZz8jl8IfvRbm0Rxw3yuYz733ve9Nss802dDqTe46jmdTX&#10;RlkHyqB+cZ7lsabEabRz8H0FFFBAgUkFDCJeEQooMO4FohNZdmj5+Z///GcOIGXnd9xXdjpXoA5q&#10;YTVcxx3rMtT9/ve/T3vttVe6/fbb0xNPPJGteX+WWWbJf8oOf4SYKIPgQmghvPB6+tOfnr761a+m&#10;hRdeOAeY+rt1+45GUYaLCEFxfhFw6kASx4zPG2BHU/Z9BRRQYOoFDCJTb+c3FVBgjAhEp5HTibva&#10;dEKj0zmlHdgxUq0ZfhqD3OogUp7EoBGnRx55JJ1//vnpsMMOS7feemseGXnd616XtthiizTrrLMO&#10;DBNxHEIQ37/55pvT97///XTbbbelM844I73lLW9JL3jBCwaOUExJW9ZBJIJQOcoSIzXl74YLJzO8&#10;QSxAAQUU6EzAINJZg1tdBSaqQH33vJxKNFHrPC31Ku/4DzdNqe70x2hIbc30rCOPPDKdcsopOYws&#10;t9xyae+9906rrbbasKcYAYBRkTvuuCN9+9vfTqeffnpac80108Ybb5xe+cpXTnMQGTSiUk61qqdd&#10;laMk9YjJ9JoiNi1t5ncVUECBiSZgEJloLWp9FOhQYFAHOUZDBt3F75DoSVXGjFdMPSo77UxpY5pU&#10;+ao75vF5vs+x/vCHP6SDDjoonXPOOXltyBvf+MZ07LHHppe85CV5bcmgjn1Z5gMPPJC+/OUvp5/+&#10;9Kdp++23T294wxuG1pTU5zGloaC8BmK6Xj0qUk/vo8yR1o54DSmggAIKTLuAQWTaDT2CAgo0FqBz&#10;WS6kLhcdu1h99MYpO+H1dDb8+F34RuirRw/4DCMbjIwQKJ773OemD33oQ2mHHXYYCiPlmdSLw/k+&#10;ZRFm3vWud6XXvva1Q0GkXiQ/NUGkrFeEsDgOf1N2hCrOsywzRk6mtNzR5f2EAgoo0LeAQaTv9rf2&#10;CkwYgclZmDxhKjsdKkLnujSrO9nl+pFywfagjQGio84UrRtuuCGddtpp6cQTT8yjKjvuuGPaYIMN&#10;0stf/vKhnbNiWlZUI8qi889uW895znPyYvVy1KZeJD85oaAMofU0rJKQz7Hofo455shlx2skn+nQ&#10;BB5CAQUU6F7AINL9JSCAAuNf4Iorrki/+tWv8jayiy++eHr3u9/9pEXSk9NxHf8Sk1+Dxx57LF1/&#10;/fXpxhtvHNpm91WvelV661vfmg9Cxx3TH/3oRzlcsAj9b3/7W1piiSXyiMWCCy44ydSpCCtMy/rl&#10;L3+ZzjrrrHTIIYfkAMLC9fe85z1poYUWGmqXenH4aCMW5SjG5LbloEXnES5476GHHko/+9nP0vHH&#10;H59/3nbbbfNC+dlnnz0blJ8dtLXv5Gv7SQUUUECBQQIGEa8LBRQY9wI///nP07nnnpv+53/+J62y&#10;yirpM5/5zCQdSf4xuZ3XcY8xmRVgq112qbruuuvSD37wgxw6CBl77rlnHhng9bvf/S5de+216YIL&#10;LkhXXnllHtkg6C299NJprrnmelJJMdJByGHR+he+8IUcSF72spelTTbZJD8jZJ555hn6XqzBKNun&#10;Hi0Z+H9cxXNiRqpuvVi9XPPBewQrQtOXvvSlvG3wfvvtl973vvelueeee5JzdJ3RZF5UfkwBBRSY&#10;QgGDyBSC+XEFFBh7An/5y1/yjk0nnXRSWmGFFfIiaV71Dklx131QKBk0dWek6TyjKYx2vOGOPdKu&#10;TizoJhiwMJzF4CwEf9aznjV0KlNyvtztpyN+3333pSOOOCJ985vfTAsssEDaf//986gAIxxMtaLM&#10;iy++OO9qhSujBUy5qjvndaefoMOakV133TWPqiy22GJ5ZGS99dZLz372s/M5RzAoR0OG20Z3csNk&#10;7RffK8+3PFeeYfKTn/wkB6WddtopB5EXvehFQ+c3JablNTHIp77u6ulm9TU72jXm+woooMB4FzCI&#10;jPcW9PwVUCAL8CyLQw89NL3mNa9JxxxzzCQhhA4fd+npWMfzKYYLKfH7WLdQLmgedIc9Oo9lh7e8&#10;qx8/l3fjyyYbruM96PPsKLXbbrslpqKxBuMd73hHmnPOOSd5avmUPoAPEx5IyPM7WJfBFKoDDzxw&#10;aDet+++/P0/fYnTkgx/84FAHve50D1r3we/YRYtnjDDyssYaa6Sjjz46vfjFL57kQZODplAN6tTX&#10;YWS4MFT7RxtF28b7/JvrgnNbf/31084775yDEudXfmbQtKzyOqnbflB59doavh9bTMc1UDvU19ug&#10;/9Qd6fN/ABVQYDwLGETGc+t57gookAXo0F144YW5w/vqV78637mngxa7abFu4e67785P8H7961+f&#10;34tdksonr5cdyKCNtQnR2eS70dmPO9ocq+yMlp+NDiffqcstm6/eRaoun+8ysvDJT34yr+0gLBAa&#10;5p133hy6+H695e5Il0d0cn/729/m4Hb55ZenP/3pT+n5z39++vGPfzz0ZHPWUDCFa5FFFskPKqwD&#10;QhnYys47C895D5tPfOIT6etf/3oeraKs+eabbygolp3t6JjXoxccI45XOtVbEI+0jiOCQ7R7lMHa&#10;l1/84hc5gOy+++55+hhTs3ifkIZp7BwWx6cty2sgTPh8tHP9fvy+HAWiTuX1Fdcy1+0zn/nMoWu4&#10;HDEabitk/6dAAQUUGI8CBpHx2GqeswIKPEnge9/7Xjr44INzh7mcmkVHj4fmEURYt0CHkHUO3PWm&#10;sxevuLP861//OtE55z0+Q+fyK1/5Sp4KteSSS+b1E9ExLEct4vtMSaIcOvULL7xwXhPBqAJPD+ch&#10;fUz7YeShDBrRaS3vjJcjNtHBZwoaC/KZTrXooovmdRqcZ4SB+g775FwmjCSxU9WDDz6YfvjDH6ar&#10;r746nXzyyfmhhLPMMkt+4jmjIeuuu+6QV3kXftAd+TJIMJpCeMLtYx/7WFp22WUnceec+Xxslxth&#10;MMJc/JvPEZYIRQSZN73pTXna2CWXXJLmn3/+vN0v1hF+Bm35G+cau2nxb9r33nvvTSuvvPIkU7Mi&#10;3N155515ahoGvGg/QgsjURH8CDNcX5dddllua9qF56Aw9e2iiy5Ks802W9pyyy3T8573vKHQyLE4&#10;xwhGnAvXCFPguH622mqr7M/oF9ck1ywhCQfafEpHvibnWvAzCiigwMwWMIjMbHHLU0CBGSLA2ol9&#10;9903vfSlL8133XnRWWM3pLPPPjt33lmnQMePzjYjI9yhZ50FL0ZNPve5z+UOOYHhY7oUqQAAIABJ&#10;REFUj3/8Y17Ezd1pOqEEHHZVevOb3zxJeCmn6PBdFs5fddVViQ4sHeQXvvCF+fNsC0unnnUSjCzQ&#10;KY1Odj2tid8TaBiNoDPLugw6s7wY1aHTSz2pS9yF57kdlMfUs9FGRqKTzfEYWVlmmWXyjlYsSv/0&#10;pz+dNtxww7ztLjb8jmC22WabDS34H24qUdSH4+NGp5zpTnS4CTKrr7567lzHyFA5gjHIgOPF7xkN&#10;uummm9Itt9yS24qRIGwJH7z3ile8Ir3zne/MBuUIQjniEiMr5QVIx54gRpsQmGKNCOHi9ttvz6Ns&#10;hB5G2mgLRqMYQeHJ8ZwDLwIcIz6ELZ4mz88ERoIjBnyOxfCx9qSecsW/2SyA9iaEcD6sr+GaIxBy&#10;LoQU2ogwMuussw65hNEM+Y/KgyqggAIzWMAgMoOBPbwCCsx4ATpydBo/9alP5bvRRx111FAnn0Xs&#10;LEZmdGLNNdfMnffvfve7+Qne66yzTnr729+eO3WsE/joRz+aO8usZaDjx3HoSPJ7Opl8ljvv9RoE&#10;yqezSEf5O9/5Tr57zS5eBAbCD98jeNDpp8P7gQ98IK9lKUcC6s4pAYqHA3K+dN4ZRaFcQsbDDz+c&#10;/81nKJeOPp/hrv7yyy8/FHKGk48RFN7ngYNrr712HvG59NJLcwChc37mmWfmsMNuWXSo3//+94+4&#10;piFCCH8TQqg7u2ax9S/1xYCOeISYcs1EOfpT/8yxCHjHHXdcDgMEPEZBGBVgyhftyva7fIY1MwSe&#10;sGQkgQDIVKt4WGGUX47kEDBoJyxi1yxGSQimjMDw+wgEhEmM2F3sbW97Wx5t47kphF0+Rxg6/PDD&#10;c/AgHHLNEURYX8M1MCjEETq/8Y1v5GeZED4Is6yl4XjsVPbII4+kr33tazkEscNX7FhGKOXcCWTl&#10;KNuM/y/OEhRQQIHpI2AQmT6OHkUBBRoK0PHkTvk+++yTO7t04vgdHTie7k1HcNNNN82dSTq27DrF&#10;9BqmzzBlhlGEb33rW7mDSfhYa621cmeQu+GEC+6404mkYxm7VJXTsqg6ZTENidDDFCRGAlhrQceY&#10;DjOdRraHveaaa/IUIJ7FUU6lqhczc1ecTmdMvaKzyivuhtMBJZAwIsK58DnqxyhPjLaM1CQ4MLWJ&#10;sEMQIcBw/vFkdDrXjDYQQpiGxPt8hyBUB7EIITHS8pvf/GZoly1CHM91YToVr3oqV4SiGB2JIBJT&#10;tujoEwroiBMcaZdTTz01nxNT5jgfnuTOlCbCBMYxIsPIBNPraGfargxLUR7lEOgYFYogwrFpJ64d&#10;FrFz7fA8FF4YMTpEIGUEhfMjCBHYOB+CEedzwgkn5FEanqUSo2513cORMElw5bxpQ77L5gEch9EY&#10;AhX/phymejFiR/AgmPCHtuEZML4UUECB8SZgEBlvLeb5KqDAQAGmtdAJpcPLGhE66Dwjgk4koxx0&#10;iAkk0fmPaUKbb755XvvB7k7c5WYrW0ICHV465dzZZ+oN06MifJQjGREgCAZ02nmPjiydbzq/bAvL&#10;aACdXaaOcef7gAMOSBtvvPHQ2o56zUWsc2A6WbwoJxY2EwjqTi0dcu6UE5RGWz/A8QlGjIAQGniI&#10;IXfiCSY8iwUTFsIT6uig0xmmQx+vevSmDGUEKDrLn//85/MxCYfx3fKcy5GPskEZ2eBz1CPW8GDH&#10;+VI/AhLrWlZaaaUc6HgRTNhFjA4661twoi3ouDNVC3/CZjllK0IJ1wkjEWxZTLBg6hPT4Bj5IPiw&#10;nTFhhNEhXrElMWuACBkEwy9+8Yt5fQjlLbXUUnlqIMGB57IwClZuB1wvsOeY/I768eJc+A5twfXM&#10;MSiTOjIqRGDhOS6MgDH6xrbLXGuMxPhSQAEFxpuAQWS8tZjnq4ACAwWYW0+QoNNHECEY8DA9Ov10&#10;1AgisVsTHXUCCp1mphwRSuh4brTRRjks0Amnk85xWFxNh5OOXxkK6jAS7xESGB1hmhCd5Y985CO5&#10;Q84UL8pk5IYHLtK5jcBQLliOwEGHnE5wjIRwrhyXO+GsWaFzz530WPdAh5itfblTH3f/R7pU6Egz&#10;+rPiiivmji3TewgArFVgyhHb2rKD1jbbbJMXTserXNdRro/hfd5jcTWjF9SX57rwzJB6FIV64xS7&#10;T5VTxejU83lGMViQH6GHv7HAhPVATMNj9IcXo0+MiKy66qp5NIxwwWcpu94YoBx5iXNmzUk5NYsQ&#10;xPQ9wiJBimlVce0wNYxNEQi5Bx10UPZm+h/lEuAYYeM6ZB0JI03bbbddrmfs4DZoRCiCHOfDlEGu&#10;Da4b1upQLovlKYtpbqw/IlyVi/v9nwQFFFBgvAoYRMZry3neCigwJEAnlbvGdAC5a84daTqjTI2i&#10;Ix0jIgsuuODQrkV08uiosn6BBeh0wHkqO3fOGQXgOPwhqPBk8LIDXtJHRzk6mHTg2d1p++23z+GH&#10;aTx0bAlKjDwwjYYpYASA6Ajzdz3KwB1y1h1wZ58XAYXObEx/orMe05com7UQ1IPpQPHAwOEuEY5B&#10;mGEqEouuY6oPvydAEFCYFsYDDulIY1B2oMstdMuRDTrKrAth6htb4TI6UAeXGJWo64sb36e96Mwz&#10;pY1wVE7donNPCCBkMDpA6CSgMerE6NGHP/zhvL6H82eNDx16zMsRiTCJ8qkLoY/AGYvVKZdrh2PR&#10;frQjC8V5sWaE4MO6E6bcMVLCKBcjMbQt61iYMscULY5JYKyvkfIcymlutDWjSQQ/HAlWrE0i6LCJ&#10;ANcl61YIkZRJECXsECR9KaCAAuNRwCAyHlvNc1ZAgScJMEef0Q/m8scaEab00BnlrjJ3q7mDTseT&#10;kQU61ywcZ5SC0QTuqLMFMIu2WUged/LpUDIta9AWu9GJLDvpdGo/+9nP5vUC3L3n+HSSzzvvvNzp&#10;ZzSEDm750Lz6LjmVI3QwTYdAVXeey85rvMcdcjqtjNzEMzci6NTToKg/a1kIREwhYsQmjslIEp1w&#10;7sgzKkGnGJPyWFFmed7sMsYDJVlTw6L5rbfeOhtSj5gqFVPXyme3ECrwYbMA1ukw4sBib6YaxdSs&#10;OH+mJ9FBZ80FfzNiwzQtptOxQQCBgdBBgKNDz/mzWJz61RYRcOKBhlwPnDPBlABGMGV0jDZgVIS1&#10;G9SDKYAEHkIvAZcRLqZLsY6D8vAneBJI+EOb8BpuKhrvRbAjrLIuhJCFJVPDCIyEQsrlwZOETUZF&#10;WLCPHf+mjr4UUECB8ShgEBmPreY5K6DAJAJ0XulQ84dOKnesuZvMi04q2/Vydz6mQ7EtLx1YFqXT&#10;iaMTzQJhOniEEEZC6EDTKadjySgDnc7YfWnQ6ECcEKMBTO3izjkhhDK4g825caedEQburpcPphsU&#10;RKa2ieuRhjLEUA5WrGdgLQjBi9EHXOis04GOxdsEAQITI0cxklQGoDhnPk+HmPURrNPgZ0YCYloV&#10;U8f4DJZ0+qNDHt/n84Q3zosRD5wJbHT8yzIIL4yysACdYEkYIMwxWkBnn3U9McrEaMgee+yRRyjY&#10;TpdzYaSrXMuCC2WzzS5BguuB82YkhhEGAiAL1gkGfJ9rgHrweXZo22WXXfIUKT7DDlmsI4oF7bQt&#10;4ZXzw5VzI+xGGBo0PQsXpgcymsP0LKYTMgKCC0GNtSJMEeN6ZPSP82IdCdcXa3hie+epvW78ngIK&#10;KNBCwCDSQt0yFVBgugqwZoARB+4osz6CDinz+3ndc889OQQwOsIda9YMsAsWYYC7yfzNXW+2q2Vx&#10;MN+nE8lUJ15Mf+E7jG5wXO7Cl3e3y92u2EGJAMKIAGsHGHHh7jq/5w47owzsblTu4DTclK+pBaqn&#10;TcVUqPg9Voz+MALBi/rQwY27+dFJZjSAMMDv6zqXYYeAQYBjKhp1pxy84sng5bQkppPFInQ669jy&#10;4vfx5HFGJdjRLJ4HwvscgxCDHyMu2DLawHnF9sA8FwZXrBmdoIPOCBhBkw490+t4lT6sDaFdGF3g&#10;HDgnOvwcn53HCFEEFNaDxHnwN2GJNSXUk1BCKGDUgnOOtuV8ueYYoWEUjPPj81HPOF65zoY1TYyE&#10;EGDiWTOMXjF1jjATC+45NtPIsGDqGIGLkTtfCiigwHgTMIiMtxbzfBVQYKAAHWI6evyJaTcxnYoO&#10;LyGFO+50tOnYMfIRd6lZF0HnnLvRdLzpBLLDFsdhu1Z2gGJqFyMHsU1qGUais80d6pjjz0JtOrSM&#10;hnB3nWPSca4XS1OZ6TkiUuLUDvVahfh3PGl80PSz8nhxnmUQYQSIAMd0Ljr2BBA6zIQ5OvaxKJ3j&#10;xDM9eI9jsL6DAMBd/uigMyLB6EMEwSifMMC2yAQK/mZUhJEs2iMWw3N+dNIZESHQcAy24GUdBaNc&#10;g9qsHHUp26EMCPyea4gQQ9Aop+QxusTOVbQz07oYFeF9plSxyJzF+7EjV+y8VppybYQTo0qsb2I0&#10;h927OP96BIl/84BJposRqBn5Y42M60T8H0YFFBiPAgaR8dhqnrMCCjxJIDq80UmMTnUs6I7dqMod&#10;nKLzy5QYggZTf9jtKh4YRyHc1WY0hM41nWS2+qUzGNsAl514RgRi61bupHMXPO58R1l8PsIH58q/&#10;R3sS+pQ093ALyeOcKTPWaMSOWzFlKc4rRlHi3Mt/x+/Kz8Y6kPK90r8MX3GsOIeoW5xfjI7E9+P3&#10;TJ+KHdDYHSxe5efinOjcEx55DgptQHgZqQ58L66TaKd61Cv+XW6NzO8IYazf2GKLLfK1U7oQYtl9&#10;ixDDwnaCbxksyuDDWhN2DGPaIGtEmEpIqKu3+43rnFEY1kURcFnHM9qWzVNyDflZBRRQYGYJGERm&#10;lrTlKKDADBOIMBAdu/i7DCdReH3Xm99zB51nN8T0HzqvdIiZ1sW0I0Y3WNjNrlqx+LjukDMawB1w&#10;pihxp54tbJmiVW6lO2iNRdnhnV5A0XmtQ1mMkFBOGQTKkY46hETHugwMI1mW70UoivOJ9SSUzUL2&#10;eNp5eT6lEb+nbVlDwlQk1rUwbYvdvli3EgEigk6ETUYYaANGxxhtiYdCliGgHNXhe2WgCYNyTUl9&#10;XvEe58QzaBgRYeQlHjgZo3CMkhFCCEMRcuJYUQ6L+Hk+CmtsqCvBgt3Dyi2j69EsjsvOaoyaxK5g&#10;0+v68TgKKKDAzBIwiMwsactRQIEZJlB2KutOdfnvckpNGUiYIsSaCRa1E15Yx8A0GtYJsKCZji3P&#10;BGHu/nCjF3QMmYZz+umn57vYLFgniLB4ftBoRHTwZ0QQKTutET4GBYwII/WUpXq0IkJX/ft6qlbp&#10;Wwa1+JlF1ow+ESJY1xDTr+oAWbYnHXoWiLPpAL9nChKLs2OnrzIoRV3r49EeMfI0KFzE98owEuGm&#10;fMZL7UrZTOtjnQlTsQg8rOngb64hghDXEWtU6uumtGJa4YUXXpivQYIuO4CxvmW0bZgHBdsZ9h+Z&#10;B1ZAAQVmgIBBZAagekgFFJj5AtFJrO8c13eyh7srziJndihiehWdSUIId5rZjYiOM53L4aa/UAZ3&#10;tXlKOaMolMEOWXyv3L617jTHv8tQND3kRgsiwwWLKLs24/cxFa3s7A8X+sp6lov5CRSsJWF0gEXh&#10;ZRCpA1mUwzQrRhtY3xNrT+jc108rj+BQBqCoR0y7IgzUoTDqXJ5n7Ve3T11vPk9g5TyZykcAoW6s&#10;CarXhZTHjpEYws7dd9+ddxabc84583cZWRlputWgEZrpce14DAUUUGBmChhEZqa2ZSmgwAwRiE5s&#10;OfWoHgkZ1NmvR1LqkYGYUsSISL32Ijq85XHrMsrj1xWP92bU3P5BZQ86v/J3pWPd2eb8YyrVoE5/&#10;HQAjjOBGmGDEgAf9EdBYuxFrdcKlti8DY2ldr5ngvXKdTlmH0nxQfaIeg74TIaHs8NdtVhrzc71+&#10;pPz8aGWU9Rr02UGjTbXRDPmPy4MqoIACM1DAIDIDcT20AgrMHIFy+kxdYqwTGanDX46mlNOVovMd&#10;HeHoXPN3ua6g3nVquLv70Vkd1EGdUVIxAlBvGxtTlGqXOoxEuBtu8XkEtJF877333ryFMguy2U6X&#10;aWvlq+54D+pgl0FwUAgc5Fe3Q11mtEe05aAwVV4bcT2UnwufMpzV5zJcwKvDxaBQVq73qa+/8vqc&#10;UdePx1VAAQVmpIBBZEbqemwFFFCgM4FBwYWdo5iSxfNamK508MEHP2mEqR5R6IzN6iqggAJdChhE&#10;umx2K62AAgpMP4FyVCCOWi4KZyeos88+Oz/Rned+sIsUa29iylvc6TeMTL828UgKKKDAeBAwiIyH&#10;VvIcFVBAgTEuUE4/Kqegxe/Z9YrpWTwwkqees2tWuT3tcFPFxni1PT0FFFBAgWkQMIhMA55fVUAB&#10;BRRIQ0+yH7S7VKxxOOyww9IXvvCFPCLCs1YIJPFkewxdeO2VpIACCvQnYBDpr82tsQIKKDBdBWJB&#10;/KAF2zHS8Z3vfCedeeaZiX8fcsgh+en1TM2KEMLfM2oHselaWQ+mgAIKKDDdBAwi043SAymggAIK&#10;hADhhB3LYptentPC0+d53gYPhizDiwHE60YBBRToU8Ag0me7W2sFFFBAAQUUUEABBZoKGESa8lu4&#10;AgoooIACCiiggAJ9ChhE+mx3a62AAgoooIACCiigQFMBg0hTfgtXQAEFFFBAAQUUUKBPAYNIn+1u&#10;rRVQQAEFFFBAAQUUaCpgEGnKb+EKKKCAAgoooIACCvQpYBDps92ttQIKKKCAAgoooIACTQUMIk35&#10;LVwBBRRQQAEFFFBAgT4FDCJ9tru1VkABBRRQQAEFFFCgqYBBpCm/hSuggAIKKKCAAgoo0KeAQaTP&#10;drfWCiiggAIKKKCAAgo0FTCINOW3cAUUUEABBRRQQAEF+hQwiPTZ7tZaAQUUUEABBRRQQIGmAgaR&#10;pvwWroACCiiggAIKKKBAnwIGkT7b3VoroIACCiiggAIKKNBUwCDSlN/CFVBAAQUUUEABBRToU8Ag&#10;0me7W2sFFFBAAQUUUEABBZoKGESa8lu4AgoooIACCiiggAJ9ChhE+mx3a62AAgoooIACCiigQFMB&#10;g0hTfgtXQAEFFFBAAQUUUKBPAYNIn+1urRVQQAEFFFBAAQUUaCpgEGnKb+EKKKCAAgoooIACCvQp&#10;YBDps92ttQIKKKCAAgoooIACTQUMIk35LVwBBRRQQAEFFFBAgT4FDCJ9tru1VkABBRRQQAEFFFCg&#10;qYBBpCm/hSuggAIKKKCAAgoo0KeAQaTPdrfWCiiggAIKKKCAAgo0FTCINOW3cAUUUEABBRRQQAEF&#10;+hQwiPTZ7tZaAQUUUEABBRRQQIGmAgaRpvwWroACCiiggAIKKKBAnwIGkT7b3VoroIACCiiggAIK&#10;KNBUwCDSlN/CFVBAAQUUUEABBRToU8Ag0me7W2sFFFBAAQUUUEABBZoKGESa8lu4AgoooIACCiig&#10;gAJ9ChhE+mx3a62AAgoooIACCiigQFMBg0hTfgtXQAEFFFBAAQUUUKBPAYNIn+1urRVQQAEFFFBA&#10;AQUUaCpgEGnKb+EKKKCAAgoooIACCvQpYBDps92ttQIKKKCAAgoooIACTQUMIk35LVwBBRRQQAEF&#10;FFBAgT4FDCJ9tru1VkABBRRQQAEFFFCgqYBBpCm/hSuggAIKKKCAAgoo0KeAQaTPdrfWCiiggAIK&#10;KKCAAgo0FTCINOW3cAUUUEABBRRQQAEF+hQwiPTZ7tZaAQUUUEABBRRQQIGmAgaRpvwWroACCiig&#10;gAIKKKBAnwIGkT7b3VoroIACCiiggAIKKNBUwCDSlN/CFVBAAQUUUEABBRToU8Ag0me7W2sFFFBA&#10;AQUUUEABBZoKGESa8lu4AgoooIACCiiggAJ9ChhE+mx3a62AAgoooIACCiigQFMBg0hTfgtXQAEF&#10;FFBAAQUUUKBPAYNIn+1urRVQQAEFFFBAAQUUaCpgEGnKb+EKKKCAAgoooIACCvQpYBDps92ttQIK&#10;KKCAAgoooIACTQUMIk35LVwBBRRQQAEFFFBAgT4FDCJ9tru1VkABBRRQQAEFFFCgqYBBpCm/hSug&#10;gAIKKKCAAgoo0KeAQaTPdrfWCiiggAIKKKCAAgo0FTCINOW3cAUUUEABBRRQQAEF+hQwiPTZ7tZa&#10;AQUUUEABBRRQQIGmAgaRpvwWroACCiiggAIKKKBAnwIGkT7b3VoroIACCiiggAIKKNBUwCDSlN/C&#10;FVBAAQUUUEABBRToU8Ag0me7W2sFFFBAAQUUUEABBZoKGESa8lu4AgoooIACCiiggAJ9ChhE+mx3&#10;a62AAgoooIACCiigQFMBg0hTfgtXQAEFFFBAAQUUUKBPAYNIn+1urRVQQAEFFFBAAQUUaCpgEGnK&#10;b+EKKKCAAgoooIACCvQpYBDps92ttQIKKKCAAgoooIACTQUMIk35LVwBBRRQQAEFFFBAgT4FDCJ9&#10;tru1VkABBRRQQAEFFFCgqYBBpCm/hSuggAIKKKCAAgoo0KeAQaTPdrfWCiiggAIKKKCAAgo0FTCI&#10;NOW3cAUUUEABBRRQQAEF+hQwiPTZ7tZaAQUUUEABBRRQQIGmAgaRpvwWroACCiiggAIKKKBAnwIG&#10;kT7b3VoroIACCiiggAIKKNBUwCDSlN/CFVBAAQUUUEABBRToU8Ag0me7W2sFFFBAAQUUUEABBZoK&#10;GESa8lu4AgoooIACCiiggAJ9ChhE+mx3a62AAgoooIACCiigQFMBg0hTfgtXQAEFFFBAAQUUUKBP&#10;AYNIn+1urRVQQAEFFFBAAQUUaCpgEGnKb+EKKKCAAgoooIACCvQpYBDps92ttQIKKKCAAgoooIAC&#10;TQUMIk35LVwBBRRQQAEFFFBAgT4FDCJ9tru1VkABBRRQQAEFFFCgqYBBpCm/hSuggAIKKKCAAgoo&#10;0KeAQaTPdrfWCiiggAIKKKCAAgo0FTCINOW3cAUUUEABBRRQQAEF+hQwiPTZ7tZaAQUUUEABBRRQ&#10;QIGmAgaRpvwWroACCiiggAIKKKBAnwIGkT7b3VoroIACCiiggAIKKNBUwCDSlN/CFVBAAQUUUEAB&#10;BRToU8Ag0me7W2sFFFBAAQUUUEABBZoKGESa8lu4AgoooIACCiiggAJ9ChhE+mx3a62AAgoooIAC&#10;CiigQFMBg0hTfgtXQAEFFFBAAQUUUKBPAYNIn+1urRVQQAEFFFBAAQUUaCpgEGnKb+EKKKCAAgoo&#10;oIACCvQpYBDps92ttQIKKKCAAgoooIACTQUMIk35LVwBBRRQQAEFFFBAgT4FDCJ9tru1VkABBRRQ&#10;QAEFFFCgqYBBpCm/hSuggAIKKKCAAgoo0KeAQaTPdrfWCiiggAIKKKCAAgo0FTCINOW3cAUUUEAB&#10;BRRQQAEF+hQwiPTZ7tZaAQUUUEABBRRQQIGmAgaRpvwWroACCiiggAIKKKBAnwIGkT7b3VoroIAC&#10;CiiggAIKKNBUwCDSlN/CFVBAAQUUUEABBRToU8Ag0me7W2sFFFBAAQUUUEABBZoKGESa8lu4Agoo&#10;oIACCiiggAJ9ChhE+mx3a62AAgoooIACCiigQFMBg0hTfgtXQAEFFFBAAQUUUKBPAYNIn+1urRVQ&#10;QAEFFFBAAQUUaCpgEGnKb+EKKKCAAgoooIACCvQpYBDps92ttQIKKKCAAgoooIACTQUMIk35LVwB&#10;BRRQQAEFFFBAgT4FDCJ9tru1VkABBRRQQAEFFFCgqYBBpCm/hSuggAIKKKCAAgoo0KeAQaTPdrfW&#10;CiiggAIKKKCAAgo0FTCINOW3cAUUUEABBRRQQAEF+hQwiPTZ7tZaAQUUUEABBRRQQIGmAgaRpvwW&#10;roACCiiggAIKKKBAnwIGkT7b3VoroIACCiiggAIKKNBUwCDSlN/CFVBAAQUUUEABBRToU8Ag0me7&#10;W2sFFFBAAQUUUEABBZoKGESa8lu4AgoooIACCiiggAJ9ChhE+mx3a62AAgoooIACCiigQFMBg0hT&#10;fgtXQAEFFFBAAQUUUKBPAYNIn+1urRVQQAEFFFBAAQUUaCpgEGnKb+EKKKCAAgoooIACCvQpYBDp&#10;s92ttQIKKKCAAgoooIACTQUMIk35LVwBBRRQQAEFFFBAgT4FDCJ9tru1VkABBRRQQAEFFFCgqYBB&#10;pCm/hSuggAIKKKCAAgoo0KeAQaTPdrfWCiiggAIKKKCAAgo0FTCINOW3cAUUUEABBRRQQAEF+hQw&#10;iPTZ7tZaAQUUUEABBRRQQIGmAgaRpvwWroACCiiggAIKKKBAnwIGkT7b3VoroIACCiiggAIKKNBU&#10;wCDSlN/CFVBAAQUUUEABBRToU8Ag0me7W2sFFFBAAQUUUEABBZoKGESa8lu4AgoooIACCiiggAJ9&#10;ChhE+mx3a62AAgoooIACCiigQFMBg0hTfgtXQAEFFFBAAQUUUKBPAYNIn+1urRVQQAEFFFBAAQUU&#10;aCpgEGnKb+EKKKCAAgoooIACCvQpYBDps92ttQIKKKCAAgoooIACTQUMIk35LVwBBRRQQAEFFFBA&#10;gT4FDCJ9tru1VkABBRRQQAEFFFCgqYBBpCm/hSuggAIKKKCAAgoo0KeAQaTPdrfWCiiggAIKKKCA&#10;Ago0FTCINOW3cAUUUEABBRRQQAEF+hQwiPTZ7tZaAQUUUEABBRRQQIGmAgaRpvwWroACCiiggAIK&#10;KKBAnwIGkT7b3VoroIACCiiggAIKKNBUwCDSlN/CFVBAAQUUUEABBRToU8Ag0me7W2sFFFBAAQUU&#10;UEABBZoKGESa8lu4AgoooIACCiiggAJ9ChhE+mx3a62AAgoooIACCiigQFMBg0hTfgtXQAEFFFBA&#10;AQUUUKBPAYNIn+1urRVQQAEFFFBAAQUUaCpgEGnKb+EKKKCAAgoooIACCvQpYBDps92ttQIKKKCA&#10;AgoooIACTQUMIk35LVwBBRRQQAEFFFBAgT4FDCJ9tru1VkABBRRQQAEFFFCgqYBBpCm/hSuggAIK&#10;KKCAAgoo0KeAQaTPdrfWCiiggAIKKKCAAgo0FTCINOW3cAUUUEABBRRQQAHjEB/9AAAgAElEQVQF&#10;+hQwiPTZ7tZaAQUUUEABBRRQQIGmAgaRpvwWroACCiiggAIKKKBAnwIGkT7b3VoroIACCiiggAIK&#10;KNBUwCDSlN/CFVBAAQUUUEABBRToU8Ag0me7W2sFFFBAAQUUUEABBZoKGESa8lu4AgoooIACCiig&#10;gAJ9ChhE+mx3a62AAgoooIACCiigQFMBg0hTfgtXQAEFFFBAAQUUUKBPAYNIn+1urRVQQAEFFFBA&#10;AQUUaCpgEGnKb+EKKKCAAgoooIACCvQpYBDps92ttQIKKKCAAgoooIACTQUMIk35LVwBBRRQQAEF&#10;FFBAgT4FDCJ9tru1VkABBRRQQAEFFFCgqYBBpCm/hSuggAIKKKCAAgoo0KeAQaTPdrfWCiiggAIK&#10;KKCAAgo0FTCINOW3cAUUUEABBRRQQAEF+hQwiPTZ7tZaAQUUUEABBRRQQIGmAgaRpvwWroACCiig&#10;gAIKKKBAnwIGkT7b3VoroIACCiiggAIKKNBUwCDSlN/CFVBAAQUUUEABBRToU8Ag0me7W2sFFFBA&#10;AQUUUEABBZoKGESa8lu4AgoooIACCiiggAJ9ChhE+mx3a62AAgoooIACCiigQFMBg0hTfgtXQAEF&#10;FFBAAQUUUKBPAYNIn+1urRVQQAEFFFBAAQUUaCpgEGnKb+EKKKCAAgoooIACCvQpYBDps92ttQIK&#10;KKCAAgoooIACTQUMIk35LVwBBRRQQAEFFFBAgT4FDCJ9tru1VkABBRRQQAEFFFCgqYBBpCm/hSug&#10;gAIKKKCAAgoo0KeAQaTPdrfWCiiggAIKKKCAAgo0FTCINOW3cAUUUEABBRRQQAEF+hQwiPTZ7tZa&#10;AQUUUEABBRRQQIGmAgaRpvwWroACCiiggAIKKKBAnwIGkT7b3VoroIACCiiggAIKKNBUwCDSlN/C&#10;FVBAAQUUUEABBRToU8Ag0me7W2sFFFBAAQUUUEABBZoKGESa8lu4AgoooIACCiiggAJ9ChhE+mx3&#10;a62AAgoooIACCiigQFMBg0hTfgtXQAEFFFBAAQUUUKBPAYNIn+1urRVQQAEFFFBAAQUUaCpgEGnK&#10;b+EKKKCAAgoooIACCvQpYBDps92ttQIKKKCAAgoooIACTQUMIk35LVwBBRRQQAEFFFBAgT4FDCJ9&#10;tru1VkABBRRQQAEFFFCgqYBBpCm/hSuggAIKKKCAAgoo0KfAUxZddPH/9Fl1a62AAgoooIACCiig&#10;gAKtBAwireQtVwEFFFBAAQUUUECBjgUMIh03vlVXQAEFFFBAAQUUUKCVgEGklbzlKqCAAgoooIAC&#10;CijQsYBBpOPGt+oKKKCAAgoooIACCrQSMIi0krdcBRRQQAEFFFBAAQU6FjCIdNz4Vl0BBRRQQAEF&#10;FFBAgVYCBpFW8pargAIKKKCAAgoooEDHAgaRjhvfqiuggAIKKKCAAgoo0ErAINJK3nIVUEABBRRQ&#10;QAEFFOhYwCDSceNbdQUUUEABBRRQQAEFWgkYRFrJW64CCiiggAIKKKCAAh0LGEQ6bnyrroACCiig&#10;gAIKKKBAKwGDSCt5y1VAAQUUUEABBRRQoGOBp/znv6+O62/VFVBAAQUUUEABBRRQoIGAQaQBukUq&#10;oIACCiiggAIKKNC7gEGk9yvA+iuggAIKKKCAAgoo0EDAINIA3SIVUEABBRRQQAEFFOhdwCDS+xVg&#10;/RVQQAEFFFBAAQUUaCBgEGmAbpEKKKCAAgoooIACCvQuYBDp/Qqw/goooIACCiiggAIKNBAwiDRA&#10;t0gFFFBAAQUUUEABBXoXMIj0fgVYfwUUUEABBRRQQAEFGggYRBqgW6QCCiiggAIKKKCAAr0LGER6&#10;vwKsvwIKKKCAAgoooIACDQQMIg3QLVIBBRRQQAEFFFBAgd4FDCK9XwHWXwEFFFBAAQUUUECBBgIG&#10;kQboFqmAAgoooIACCiigQO8CBpHerwDrr4ACCiiggAIKKKBAAwGDSAN0i1RAAQUUUEABBRRQoHcB&#10;g0jvV4D1V0ABBRRQQAEFFFCggYBBpAG6RSqggAIKKKCAAgoo0LuAQaT3K8D6K6CAAgoooIACCijQ&#10;QMAg0gDdIhVQQAEFFFBAAQUU6F3AINL7FWD9FVBAAQUUUEABBRRoIGAQaYBukQoooIACCiiggAIK&#10;9C5gEOn9CrD+CiiggAIKKKCAAgo0EDCINEC3SAUUUEABBRRQQAEFehcwiPR+BVh/BRRQQAEFFFBA&#10;AQUaCBhEGqBbpAIKKKCAAgoooIACvQsYRHq/Aqy/AgoooIACCiiggAINBAwiDdAtUgEFFFBAAQUU&#10;UECB3gUMIr1fAdZfAQUUUEABBRRQQIEGAgaRBugWqYACCiiggAIKKKBA7wIGkd6vAOuvgAIKKKCA&#10;AgoooEADAYNIA3SLVEABBRRQQAEFFFCgdwGDSO9XgPVXQAEFFFBAAQUUUKCBgEGkAbpFKqCAAgoo&#10;oIACCijQu4BBpPcrwPoroIACCiiggAIKKNBAwCDSAN0iFVBAAQUUUEABBRToXcAg0vsVYP0VUEAB&#10;BRRQQAEFFGggYBBpgG6RCiiggAIKKKCAAgr0LmAQ6f0KsP4KKKCAAgoooIACCjQQMIg0QLdIBRRQ&#10;QAEFFFBAAQV6FzCI9H4FWH8FFFBAAQUUUEABBRoIGEQaoFukAgoooIACCiiggAK9CxhEer8CrL8C&#10;CiiggAIKKKCAAg0EDCIN0C1SAQUUUEABBRRQQIHeBQwivV8B1l8BBRRQQAEFFFBAgQYCBpEG6Bap&#10;gAIKKKCAAgoooEDvAgaR3q8A66+AAgoooIACCiigQAMBg0gDdItUQAEFFFBAAQUUUKB3AYNI71eA&#10;9VdAAQUUUEABBRRQoIGAQaQBukUqoIACCiiggAIKKNC7gEGk9yvA+iuggAIKKKCAAgoo0EDAINIA&#10;3SIVUEABBRRQQAEFFOhdwCDS+xVg/RVQQAEFFFBAAQUUaCBgEGmAbpEKKKCAAgoooIACCvQuYBDp&#10;/Qqw/goooIACCiiggAIKNBAwiDRAt0gFFFBAAQUUUEABBXoXMIj0fgVYfwUUUEABBRRQQAEFGggY&#10;RBqgW6QCCiiggAIKKKCAAr0LGER6vwKsvwIKKKCAAgoooIACDQQMIg3QLVIBBRRQQAEFFFBAgd4F&#10;DCK9XwHWXwEFFFBAAQUUUECBBgIGkQboFqmAAgoooIACCiigQO8CBpHerwDrr4ACCiiggAIKKKBA&#10;AwGDSAN0i1RAAQUUUEABBRRQoHcBg0jvV4D1V0ABBRRQQAEFFFCggYBBpAG6RSqggAIKKKCAAgoo&#10;0LuAQaT3K8D6K6CAAgoooIACCijQQMAg0gDdIhVQQAEFFFBAAQUU6F3AINL7FWD9FVBAAQUUUEAB&#10;BRRoIGAQaYBukQoooIACCiiggAIK9C5gEOn9CrD+CiiggAIKKKCAAgo0EDCINEC3SAUUUEABBRRQ&#10;QAEFehcwiPR+BVh/BRRQQAEFFFBAAQUaCBhEGqBbpAIKKKCAAgoooIACvQsYRHq/Aqy/AgoooIAC&#10;CiiggAINBAwiDdAtUgEFFFBAAQUUUECB3gUMIr1fAdZfAQUUUEABBRRQQIEGAgaRBugWqYACCiig&#10;gAIKKKBA7wIGkd6vAOuvgAIKKKCAAgoooEADAYNIA3SLVEABBRRQQAEFFFCgdwGDSO9XgPVXQAEF&#10;FFBAAQUUUKCBgEGkAbpFKqCAAgoooIACCijQu4BBpPcrwPoroIACCiiggAIKKNBAwCDSAN0iFVBA&#10;AQUUUEABBRToXcAg0vsVYP0VUEABBRRQQAEFFGggYBBpgG6RCiiggAIKKKCAAgr0LmAQ6f0KsP4K&#10;KKCAAgoooIACCjQQMIg0QLdIBRRQQAEFFFBAAQV6FzCI9H4FWH8FFFBAAQUUUEABBRoIGEQaoFuk&#10;AgoooIACCiiggAK9CxhEer8CrL8CCiiggAIKKKCAAg0EDCIN0C1SAQUUUEABBRRQQIHeBQwivV8B&#10;1l8BBRRQQAEFFFBAgQYCBpEG6BapgAIKKKCAAgoooEDvAgaR3q8A66+AAgoooIACCiigQAMBg0gD&#10;dItUQAEFFFBAAQUUUKB3AYNI71eA9VdAAQUUUEABBRRQoIGAQaQBukUqoIACCiiggAIKKNC7gEGk&#10;9yvA+iuggAIKKKCAAgoo0EDAINIA3SIVUEABBRRQQAEFFOhdwCDS+xVg/RVQQAEFFFBAAQUUaCBg&#10;EGmAbpEKKKCAAgoooIACCvQuYBDp/Qqw/goooIACCiiggAIKNBAwiDRAt0gFFFBAAQUUUEABBXoX&#10;MIj0fgVYfwUUUEABBRRQQAEFGggYRBqgW6QCCiiggAIKKKCAAr0LGER6vwKsvwIKKKCAAgoooIAC&#10;DQQMIg3QLVIBBRRQQAEFFFBAgd4FDCK9XwHWXwEFFFBAAQUUUECBBgIGkQboFqmAAgoooIACCiig&#10;QO8CBpHerwDrr4ACCiiggAIKKKBAAwGDSAN0i1RAAQUUUEABBRRQoHcBg0jvV4D1V0ABBRRQQAEF&#10;FFCggYBBpAG6RSqggAIKKKCAAgoo0LuAQaT3K8D6K6CAAgoooIACCijQQMAg0gDdIhVQQAEFFFBA&#10;AQUU6F3AINL7FWD9FVBAAQUUUEABBRRoIGAQaYBukQoooIACCiiggAIK9C5gEOn9CrD+CiiggAIK&#10;KKCAAgo0EDCINEC3SAUUUEABBRRQQAEFehcwiPR+BVh/BToW+Otf/5quvvrq9Nvf/jb97W9/Sy98&#10;4QvT+973vvSf//znSSr/+Mc/0jOe8Yz0lKc8Zej9+ud///vf+XtPfepT82f4w2d4xc/8He/z+3if&#10;n/k+/y6/869//Ss97WlPm+RzcXKDjl+WVf4cx44y4/w4l/J4Uff6PPg+5xHHrM990O//+c9/5rrW&#10;ZYRbWfcanPN48MEH07nnnptuuummNPvss6cXvehF6VWvelV6y1vekq047s9//vN06623pkcffTRh&#10;9cADD6RFFlkkLbvssmneeedNtNsf/vCH9OUvfzk9//nPT8997nPTn/70p3T//fenV77ylWnDDTdM&#10;3/rWt9J1112Xj/H0pz89l/PYY4+lD37wg+nVr3710KnV7dPxfzpWXQEFFJguAgaR6cLoQRRQYDwK&#10;PPTQQ+miiy5K3/zmN9M999yTVlxxxXTooYc+KUBE5zxCBB1oOqV0fAkn0QmPYFB2sPkM/47OeB0e&#10;yg59GV7iGNHhjvf4fBlkyuBQh5ZBYYPj8XtCRRmOyoASP3O8KK9s37qefI5zKgPUIAt+VwaaQddM&#10;2dl//PHH0+23355++ctfpjPOOCPddttt6a1vfWs6+OCDsztl8t6FF16Yvvvd7+Zw8Y53vCOtssoq&#10;aYkllsjhhTBE4LzxxhvT8ccfPxRqaGtCJ0GD75155pnp7LPPTn/84x/TYostllZfffX0zne+M803&#10;33xPCmplSBuP173nrIACCowVAYPIWGkJz0MBBWa6AB3du+66Kx1xxBHpRz/6Ue7kHnXUUbnzGnf/&#10;46TKDnLc0R80ShCfrzv50bmvRwHqIFGPRMS/Y7Ql/j1o1GakkMMdfkIXIwRLLrlkHlmIkFOec4Sq&#10;MuzEz/XoTmkzXPDguxFoMB1uVGFQKOJ7nPfDDz+cPv7xj6fzzjsvj4Yce+yx+fw5NmHyiiuuSN/5&#10;zndyiPjEJz6RRzrmmGOO9MxnPjOHLdqT0Y6Pfexj6eKLL05vfOMb06677poDByMkfIYRE47LKMzO&#10;O++cVlpppbTQQgvl9weZlAFypl+4FqiAAgpMEAGDyARpSKuhgAJTLhCd4s9+9rN5CtDyyy8/FERi&#10;BKMemYgQMlzHe1CHOjqydYioO/YxelL/vp4CFseLGtdTncrRkzjWb37zm/SpT30q3X333end7353&#10;7pTHCMqgIBLnWp9LGSTK4FMHJY4ZIyXllLXhpmUNmpYW58XUqj322COPWMw///xpxx13zNOmYlTn&#10;pz/9aQ6Sc801Vx7lIICUNjF6xXeYyvWBD3wg7bPPPpNMdzvyyCPT5z73uXyMs846K80999x5mlZZ&#10;/3JUqzz+lF95fkMBBRRQIN/Q+e//kTx5MrQ2CiigQAcCsYbh6KOPTl/72tfy2gLujEcnOjrNjJww&#10;vYeO6fOe97z8d3TCy9ECPseIAx3hZz3rWflnfsfnn/3sZ0/Sqc3/A/x/60fqIBDvxf8812stYmrY&#10;SKMjdWC6884700EHHZR+8IMfpJVXXjkdd9xxQ+WXIaJu9joElWGpDGPl/5XUZQ+6lEYaGSqnlPHz&#10;+eefn4MG5/773/8+velNb8qjFzFa8b3vfS9dc801OWAssMACuV5lsIm1I+utt14eYdlqq63SZptt&#10;NlR/1gftvvvu6dRTT02rrrpqvhbKwFQb1HXt4D8Vq6iAAgrMEAGDyAxh9aAKKDBeBOiwcgf861//&#10;epp11lnTl770pTzlh84rf/785z+nX//613ktwgte8II8nWeeeebJYSOmbxE46OAyNeiRRx5Js8wy&#10;S17wzDQfAsCcc86ZFl100aFF5zElqu6MM32I0EFHl3OgDI7N4mqCDYutCTT1ovFYe4E5oYfzLkdm&#10;ojwW5t988835/N/1rnflJqpDSLmGZFAHvA4Zca71SMlw08Q4N86xDF+DQkkcl7/333//vObjd7/7&#10;XTrllFPygnSmmbF+g2N95StfSYyKECgHhbS///3v6fLLL89TrljA/tGPfjSv/winO+64Ix144IHp&#10;xz/+cdpggw3S3nvvPeRSrn0pp7KVU+rGy7XueSqggAJjTcAgMtZaxPNRQIGZJhCdZRZCcxd8ttlm&#10;S6eddloun/euvfbavAiaXbXWXXfd3Im/6qqr0pvf/OY8BYhgQEeVAELnlbUMr3jFK/IuTSyAZjoU&#10;IYKF0VtssUW+kx/HLqf8ROecDvUFF1yQF2i/5CUvyXf4GQ2gI82L9RGbbrrp0ELtkaAYOSAI0VFn&#10;VIZQw51/FnBzbAJN1P8vf/lLrgcjDMNN8yp3viqnWtXnUHbQY61NHTQGnfeg9SoRRqjz+9///vSy&#10;l70st89JJ52UDjjggLTOOuvkQ9F+mLG+pww4/EzZBLzPf/7z+Q+GBBGCIdPUCHoENI5LeTvttFNa&#10;e+21Bx5npDU4M+2itSAFFFBgAgkYRCZQY1oVBRSYOgFCCLsmESwYEeF133335ek/hJDNN988d1wZ&#10;7eB9ggbTm9773vfmO+fHHHNMHlFht6YPfehD6ZZbbkkf+chH0ute97o8lYutZBmBeM1rXpOPXe4y&#10;Ref2iSeeyKGH3bte/vKX5wDzjW98I730pS/Ni6pZeM20IYLFhz/84Vx2dLLLjn8EBEZvvvrVr+Y7&#10;/JRPKOJYfJYwQue7XETO+bz97W/P6y4YyakXlUcHPM6bsqPcCCiUzbF5MSI06FWGr3h/pDUolMeU&#10;ONa2vOc970mvf/3r86L07bbbLi9IZxcsyqWeHGeTTTbJ51WOOPFv2u2Tn/xk+va3v52WWmqpvBCd&#10;0S3O8znPeU46/fTT89QvguIhhxySwyQhimOWIyJlvcN/6q44v6WAAgookP931DUiXggKKNC7wKAg&#10;Qof3xBNPzKMHhx12WB5BoFNKYOEPHftPf/rTuTNLOLj++uvzuoOtt946j5wss8wy6Q1veENaf/31&#10;c8eXKUEEnVj/UHZk6cCzmxOBhO1kL7300jzNiGDDQnpGMXbbbbf8GTrk/Fx+P0JBTI8iRBFs2JKY&#10;KV105imbF1PI+DejLHTCeTFi8NrXvjZ3xBkVqkNClFVO42IUiOlQnFN00DkmIYbj8jMdeYIQ32NU&#10;hvdw2GijjYbKqYNIGaxwoR4/+9nPsgVB7sorr8yjFhiffPLJOVRx/ry33HLLPen5LZwbAY6gxZQu&#10;Rpk4FiNFtB0+HO+HP/xhDpYsWI/Roqj3SOtZev9vx/oroIAC0yJgEJkWPb+rgALjXoCOL8GCEQ06&#10;4Yx40PHcb7/98rQspmF95jOfGZrG9P3vfz+xwxLfYyoQ6xQIIHSW+ZvdqG644YYcQvjuXnvtladm&#10;Rae2XLsRHXg603SsCT102L/4xS/mO/8sLmcqER14dopiZ6+11lorl1/fqedYMRLA8Zh2xPQsPkdn&#10;m+PyYvoVz+Ag9ERIoCNP2CEk8Nl6vUd57tHgjAqxbS4PA4wpXbwX62X4mxem1JkAxLkw2sAWu4zy&#10;lB38ctpTuBAgCBusy2F0iZ2sWM9BQMQAa86VTQbYCYz34xWBhnrywMPVVlstLb744jl0vO1tbxsa&#10;0eG8CCc80JCARLuHo+tAxv1/3lZAAQXGuIBBZIw3kKengAIzTiA6mmUQoeNLB3mHHXbIC5zXWGON&#10;PPIRL3ZnYvoOnffDDz88TxHiAXusMeBhekwPYotYvr/NNtvkTi6fqYNIBIf4fXS+GWVgyhEL5AlH&#10;dNjpkO+yyy551yhGWPbdd99JFqzXU544N0LLZZddloMFYYDpSXSw+ZlF+bwIOAQGpkAxgkPoiZGT&#10;OjDVIxdMXSLc0JHnifSxgxfrZBiRiX+X07kok9EGFsuXW+OW4aFcIM/idBz33HPPtPDCC+d1Lqxn&#10;YU0Ha0Z4zgejGvzMuo8yOMTPTEsj1DE1i6eoM82OQBL+v/rVr3KAxIbdtJhaF2tTZtyV55EVUEAB&#10;BfL//zk1ywtBAQV6FYhOMlOzWPBMJzwWqzMKwpqNFVZYIU/N4m4+HXemChE8mDbE2hBGROjw83mO&#10;xx1/pkSxBoG76/yb7w03vSc6xPFMjHPOOSdvIcyoBc/N4HsEEKZo0clnfQQd7wguZZCJHa8IFxzn&#10;kksuGVqvwfnzPiMZjJTwc3yedTB00nlWBx37eiSgXqQ9aPF5bDEc5xVBpPxulFnumhWfL7dBjulr&#10;hLGNN944e+AYL9bQMDLEWhjW7my77bb5c3yvfLo85TGCwlbFjHSx1oRNBuJp6UwfY0SHhe88IJFp&#10;dUxPm5zF9b3+N2O9FVBAgekpYBCZnpoeSwEFxp0AHdfYvrdcrM7aB6ZeMXrAyMeLX/ziXDdGGujU&#10;clefxex0oFmIzo5OrAXhzj0PxePOP2GEQBFbytJRLheCB1Z5B57wwkJ11juccMIJuXPN9C5CCdO9&#10;CDwsKI9F4uVTy6PTH88voaNdPoQvFnLHd8pF6JwvoyWc73BBpA4VUZ+RGn3QKEV4xBSw2I64HD1h&#10;FIgARkhgMTmjH7yoD+8RApmixVPSt9xyyzyaUz4NPsIEwZGnsv/kJz/JoYMpWhH6GM3hwYaEUHZF&#10;I+QtuOCCk4SZcXdBe8IKKKDAOBIwiIyjxvJUFVBg+gvcdttteU0Gox9MMeJ5EnT46aTSAWYRM2sU&#10;mLbDVryEEzq5dFxXX331vCibzi0jDXTkYwE0nV1CCQ/IY7encv1CvasTteKYTGliITpBhHUlbFPL&#10;trTcyef73PWnTEYU6u1u6/UW9Ra7g0Zkyq1668BQT/eK8BAjHZxzjFwM97uoVxw7/h3fLf+OEMFn&#10;WfhP4GOXq7vuuitvBsCUN0Y/KIupZyzoZ7oVW/iyQ1k5YsJnGLFi3Q4hgz9M6WKdDSMprMWhvZiy&#10;RQhlBIsRkTXXXDOHSkKgoyLT/781j6iAAgrUAgYRrwkFFOhagOeC0Kmlw8uoBwvMucvOCAEhhTvp&#10;LPxmW13u2LPmgJ2tCCss8GZK0vbbb5/vttPZJTCwroOdqVgozfeY9sRTvePp6sN14CmLERE6xuzy&#10;xNoS1jAQirjjz7QhwlLZgY/OfQSFurM/OR3qOsQMCgzl2o24YMpwMih01L8bFG7CotwGmPDFWhke&#10;Bkm4w5Q2YdSJF+aENhbzs5UxYS/WvURAw+ymm27K2/LiSdkEw6WXXjrveMaoCmuAaCPOgbU0LNYn&#10;dDIqMjluXf+HY+UVUECB6SBgEJkOiB5CAQXGrwBhg5EOpiQxlapcTE0HlS1f6RjTmWVbWsIBHVY6&#10;vnR6uTvPE7sJKAQZggdPUieUsIaBdRqECBabL7DAAkOLuMudqdDj34zMMN2IoMPia3Z7Yl0Id+gZ&#10;DSgXkseaj+GCSN3pjxYatBPUSEFkUMuWIxxl2KiPU4eXeH/QrlzltC9CBAvhqSN1ZnSD9uFPGZJY&#10;tM56D0Y44vcxvYu/aQMW6ZfBjeOxWxhhhi2IabOYjlaeg0Fk/P437ZkroMD4ETCIjJ+28kwVUGAG&#10;CdRTh+Lf5e/jAYDlImw6s+zsxHQpdmPigYCsHeEVT1xntITvsKCaKVr1jkxRBnfmOQYjNOy0tf/+&#10;+w8tJh809SnWVQwXFCIEROd6uBGN4daDjERd+9TnV4aT8vjDhSM+Xz7kcdC5x8L62La43GK3rGOE&#10;nAgfsY6lDBllKCt/H+daPkV+Bl1yHlYBBRRQ4L8CBhEvAwUU6Fog1lJEx7Xs6NYd7LozT3hgByqe&#10;YcGaDrZ+ja1hOQ5TvtiKl4cFsmCaaVVlJzc613SACTQbbLBBnobFmgdCCb+PUYC6c1+uqYjzjE54&#10;/B2fKXeSqqdCRb3j+MNdDGX4KF3qEFF+f9DoSxkQylDHz/FAxDpkleEijl/vjlUGvDp8cex6G+E4&#10;79jRrFz03/V/EFZeAQUUmIkCBpGZiG1RCigwtgXqTno9BanurPM+oyI8W4SRDB5KyDQvOrdMF+JB&#10;f8suu2x+RgfrEmLb2vIJ5XSSmd7Frlinnnpqfhgi6xgYQWGdyKA7+fXajMkNEfWIRD06U4eIQVOt&#10;yuBSljvcyEo94kDd66ARnxnpswSFOrgMN31qctpt0IYBZf2dmjW2/1v17BRQYGIIGEQmRjtaCwUU&#10;mE4Cgzr+ox2aNQysEWE9CSMadGJZT8ID+FiDwLqEcmSj7rQTZniWB6MrrGlg/QlrTZjmNdz5TM15&#10;1vWYHscYzWZayhw0bSpGpaY1KLSo+5Ra+XkFFFBgogsYRCZ6C1s/BRRQQAEFFFBAAQXGoIBBZAw2&#10;iqekgAIKKKCAAgoooMBEFzCITPQWtn4KKKCAAgoooIACCoxBAYPIGN7Djd0AACAASURBVGwUT0kB&#10;BRRQQAEFFFBAgYkuYBCZ6C1s/RRQQAEFFFBAAQUUGIMCBpEx2CiekgIKKKCAAgoooIACE13AIDLR&#10;W9j6KaCAAgoooIACCigwBgUMImOwUTwlBRRQQAEFFFBAAQUmuoBBZKK3sPVTQAEFZqDAWHkw4Ejn&#10;UT9AcgZyeGgFFFBAgSkQMIhMAZYfVUABBXoX+Pe//52fHB9POOffT3va0/IT4OPFe/z+qU99av5V&#10;GQQiMNTBYaSwUJYZx+Pz5fHjM/G7OBc+x3v8efrTn57Pe3Je9VPdozz+jveGO9bkfGZyzsHPKKCA&#10;AhNdwCAy0VvY+imggALTWYBOPS86/WWnuywmwgi/iw77cCEk3q9DThls6kBTBpI4l/hdXXaEpskN&#10;IYO4RhtxGe7YdYiazk3h4RRQQIFxLWAQGdfN58kroIACM1+gHv0YFEYiDNQd9PL38XOMVtQjJ+Wo&#10;x7/+9a+hQBOfp+YRisqwEwGplBltFKNWjDr9+c9/Tn/961/TM5/5zDT33HNPMqJC2XyOEaFBgYNz&#10;5lymJQDN/Na1RAUUUGDmCRhEZp61JSmggAITRqCc7hQjEY8//nj65S9/ma655pr0j3/8I3fe3/a2&#10;t6V5550317scqShHUyJwlGFiUDCI35WfL0NRvF9O04pAwXuc2xxzzJFe/OIXj9oOcdzvfe976de/&#10;/nV6y1vekhZeeOGhKWn1uURQijrwt0FkVGY/oIACnQsYRDq/AKy+AgooMCUC0UGP0QACBX/492OP&#10;PZZ+/OMfpzPOOCP96Ec/Ss973vPSEUcckZZffvlJRjPKtR3lepMIK/XIyEi/j/ciDHG8f/7zn/mc&#10;CAIPP/xwuvPOO9Ojjz6aCBWrrrpq/jPai3MgWB1zzDH5+7vttluaf/75J/laTPkqy65/Ls9vtDJ9&#10;XwEFFOhNwCDSW4tbXwUUUGAaBMoRhuiIRxDh33//+99zCNlss83y6MOxxx6bg0g9NSqmVEVHfbgR&#10;hHrEo+78Dwoi8RnCx80335zOPPPMdO2116af//znaf/990/bbrvtqAKUe8stt6Rzzjknj+zsvPPO&#10;k6yHiTLCo5yCNdLC+1EL9gMKKKBARwIGkY4a26oqoIAC0yoQU5DKdRj1Ggg6/RtttFFacMEF0777&#10;7puWWGKJXGxMzSqnVnE8RjCe9axnDZ1aue6D99jtqlyPUS9u54sRdGK3rjjPv/3tbzmEMLJx2WWX&#10;pb333nuyggjHZDTnL3/5S3rrW9+aVlhhhXwOrAfhxfGjHuVOXWUwmVZrv6+AAgpMdAGDyERvYeun&#10;gAIKTEeB6GhHx78cDYlRgptuuil94hOfyIu86cwvu+yy+Qxim996dKTckYoOPq+YWvXHP/4xzTrr&#10;rOk5z3nOUAgYtMtWWcVyFIWfH3jggXTIIYekr371q2mXXXYZNYjwHQLIxz/+8bT44ounrbbaKj33&#10;uc8d2oa4HvEo/12HMnfNmo4Xn4dSQIEJJ2AQmXBNaoUUUECBGScw3FSpMlzcdtttaZ999kn8fdRR&#10;R+XRhPJ7P/vZz/K0J3akmn322dNrXvOatOSSS06yEPyee+5JF110UbrxxhvTS1/60vSMZzwjH+Oh&#10;hx5K999/f1pvvfXSG97whrwOhVe90L0MBISKgw46KJ166ql5itU222wzIhBh6OKLL85TzCjj7W9/&#10;+9DnOWfeY8rXnHPOmevGYnbq+sQTT6Sll146rbTSSmm22Wab5PkpM65FPLICCigwfgUMIuO37Txz&#10;BRSYIALliEC9UHukDva0Vr8sd3KPNegOfxkyON9f/epX6YADDkjXX399OvLII9Mb3/jG3CmnE3/1&#10;1VfnP+ykRYhgtII/dODf9KY35dGPP/zhD+mCCy7IaztYWE4QYaE54YWpWhzrgx/8YPrQhz6Ut9Qt&#10;g8ignarKILLTTjvlIFI+W6Qe4WCdCyMnjIasvPLK6WUve9lQqDj99NPTvffem8MQC+EZqZlvvvnS&#10;C1/4wnTrrbfmkRzq8a53vWuI1O17J/fq8nMKKNCbgEGktxa3vgoo0FygHlUYLRCUC7TLk5+SDm6U&#10;UZddduInB2akaUnxHrtMHXjggemGG27IU7MYNWC0gH/vt99+6SUveUn62Mc+ll796lfnUHLiiSem&#10;++67L0+feuUrX5kYMTn++OPzDlxXXXVVHl3YYYcd0vnnn58WWGCBtNpqq6WFFloorbLKKnlBfHlO&#10;EUTKugw3IlKaxO5dBB1CxtZbb52nZLFtL4vVOS6L3z/1qU+l17/+9TnIfPvb387nSF0ZNWEE56yz&#10;zsrh6PDDD59kOteUtNXktIOfUUABBSaCgEFkIrSidVBAgXEnEIuv6aDGOosyFNSd5Khg+VTzqenc&#10;1uXWwWI0yHr0hn/XDxCsgwjTm373u9+lb37zm2nHHXdMX/nKV4ZCxN13352+/vWvp1133TV96Utf&#10;yh36n/70p+lzn/tcuuuuu/KoCsfnfUZFWDh+6KGHThI+og7ltsBl4HrkkUdyWIg1IoyI8H4sbC8d&#10;mfrFonYC0IYbbpgWW2yxTMJzURgJITgRrH7yk5/ksMRxzjvvvDySc/bZZ6cvfOELeXE94YpRn6lp&#10;o9HawPcVUECBiSJgEJkoLWk9FFBgXAjUTwIfFD74HR3cspNfrsEYrhM9HEAcK+76l6EmFoXzu9gR&#10;akoh4+GG8UyRO+64I6/JYATksMMOyx13ts5l5ypCB79nRIMXHX/WXKy//vppiy22yNOmmJp13HHH&#10;5QcQ0uFn+hMLx6+44oq09tpr552v4lzLYFZPEYt6EET4zje+8Y0caBjt4BW7YJVhjLUeTN9ii99l&#10;llkmveAFL8ifi8/GYnpGejjeu9/97jxaQ/g45ZRTcjhhYfsXv/jF9PKXvzyXU7tPqa+fV0ABBSaq&#10;gEFkoras9VJAgTEpEGsshlsXUq8JGTRiUYaSyankoGlZZdApw9DkHq8OM3EMjssaEYLIL37xi6Gp&#10;Wd///vfzqMSVV16ZQwlBhLoyZYvpTazFIIwQAnjyOWsxPvvZz+ZRCcIAC8cXXXTRHFaY0jWoTuUO&#10;XpxP2LGFL2tVTjrppBwa6jUiURfWsHB+PGvktNNOy2tDyq1542emaFEXRk5YS7Lmmmvmz33yk5/M&#10;oy6sieFvpnT5UkABBRQYXsAg4tWhgAIKzESBugNdrv+I9Q1l57deHD6lU6nKqkX4qINHlFGWOxzJ&#10;SGtM4j2CCB11tvFlrQQjIkyxYpSA6Vd09gkV7ITF+o0f/OAHaa211sod+Q9/+MN5vciFF16YF7ez&#10;8Du27uXJ5qwhia10y4XppUsZ8qgH2wgTaobbNSvCHyM1TLN68MEH88gJu2KVr3gOCvVipIedvZgm&#10;xnNSOOftttsuL1gnPFEXXpNjOhMvP4tSQAEFxpSAQWRMNYcno4ACPQjQUWbLV6Yw0YF97LHH8sgA&#10;HeullloqLbLIIrnzTAedaUp8nqk/7B7F+3Tip/T5FOVITASR8ungk9tprjv8g9qLerEo/brrrstT&#10;rNjOlnrSyWeK1bnnnju09S7rSZiuRUg5+OCD8+Jw1pKwjoQgwPQmyuTnF73oRTmI8FwSQsxo5xzB&#10;4U9/+lMeuWAnLkZEWChPmIkAwt+PP/54uuSSS/Jn2I2L7YQJQPEqAySjNUzBImQQuJjCxfkSdF7x&#10;ilfkqV98f7Tz6+Fat44KKKDASAIGEa8PBRRQYCYKREeeTjrTjfjDwmiCwute97r03ve+N3fSWTvB&#10;moOTTz45hxQWTa+++up5GhAd+0Hb1I5UDbakZbtZnmAez7iY2rUL5ahIPfrAaAIBipEQFnezyxTn&#10;TJnUmZGGd7zjHXn6Er/jOSFMcSJobLnllnmBN3VmBy0WsjMtixehgJ/p4LN1LwbUpQwT9WgNboQQ&#10;1poQHFj/se666+Y/hDq23I1Qdvvtt6fLL788B6Y99tjjSc8lic/xN3UgTM0zzzzpfe97X97JixBC&#10;OOLY1Jfg6EL1mfgflkUpoMC4FDCIjMtm86QVUGC8CpQdd0Y7WPDMugju9DMqwPM06MTyOXaa4m47&#10;Heo999wzT1uiMz41HVw62HS02e6W7Wef//znj/gQwOF86wXhUR+CEefF1rusxSBc0FHnYYUbbLBB&#10;WnHFFfMoD+tG6LQTOPguT05nu1t202JNBYGMkRPCCMGB0SHOlRcev/nNb/IaEkZRCC8RpmJ9SLmD&#10;FyHk2muvzYvc+RxBgfozssL6Dxxi8Tnb7jKSw65dmPMqp7LFFCtGrzbbbLNEcCEUsVsWU7qYNrbp&#10;ppum5ZZbbujhi2VIGq/Xq+etgAIKzEgBg8iM1PXYCiigwDACdLhZY/C1r30tL+zmid8bb7xxfsYG&#10;L3Z6Yhtb7rjTad5rr73SOuuskzvUse3s5OLyebbDPeGEE3LIIdCwYHtKj1OWV07RKqeJ8XM8dDBC&#10;AjtclYvw6fwTQPj9LLPMkjvujG7wYsoaU7RYa4ELDxWM73JcniWC1bHHHptHRQY9Wb0si/PknMrn&#10;i8SWyREuGCliFywCHw9iLBe9l6GPY7DonrYgDLEmhNGrsChHQcpzmJrgOLlt6+cUUECB8SxgEBnP&#10;ree5K6DAuBSI0YNrrrkmj4IwAvDlL385jxrEtCnu/rMW4dOf/nQOKJtvvnleFM1r0IL38vc1Cp9n&#10;hIJONlO0OB537yMo1NOrhgsc9dSnWGNS7/RVLsCvO+Gx3W4Y0Okvp4gxCkIQYToV58sUrtiq9/e/&#10;/30644wz0lFHHZUfJviqV70qPfvZzx74TJGoQ5TPc0AGTZeiTmwfzPNBmGLFQvN41S6cO1sQ02Y8&#10;VJEpWoyu1A7x/TLoxeiKi9fH5X+ynrQCCswgAYPIDIL1sAoooMAggeiA8x4BJNZSsEvUggsumKcn&#10;0WmlQ86IwJlnnpl3ZuJ5FUxh4lV29OPfg8JHvEeHmLUbTFOifBZUU1Y5uhLHjOdl8N3ymScjhYvo&#10;sNfPSCm/U3fqB40SMOLB9C1CASEtOvLUm/f4Dn8zckEwI7SVxykfUFiGtRixCY/4Tvw+HkJIEFx4&#10;4YUnCUYRviiXdTuEOHb9YvoWT15fb731hp3iVi/sj3/zdwSw8jP+F6OAAgr0JmAQ6a3Fra8CCjQV&#10;KKcIMVVqn332yVOT+JlpRqxB4O49W+CywJpRANZL8ETx+u5/HUqi4893WCjOlKN69IQ1DfzhPNg6&#10;l/Iol92pWNNRd5Kjo1w/Pb0MQGUZZeCoR0oGhaby83T2Gf0gjLBQnW1y6fyzrgMTdrpi6hrnOd98&#10;8z0pkMW5lyM3g6aQxahEBBfWzrD2hhCC8aCwhxfT5Win3/72t9mQ3bt4wOJw7VCHrRgVifOsL0Sn&#10;cDX9T9PCFVCggYBBpAG6RSqgQL8C0fGms826BJ5vwRQjtnylE87UKR6YRyecqVls1fv5z38+d3oj&#10;aIwWFlgwzhPJWYMSne0IQKzJoENPx57F3JRFx37VVVfN6x3q9RF8vzzn6EyXows8MJAwFVOfqAc/&#10;Eywotx4ZiNZn9Ic/9ehAvF+Wxfa6nAvH5fiUV48M8T3qRbgqw0jUqQ5PHA9vjsN5cr58Fh/KiPJY&#10;vxIjVfyOtqPOnAsBhp/rV3yX43I+cWw+xw5gjObElLPhpnb1+1+JNVdAgV4EDCK9tLT1VECBMSNA&#10;J/nmm29ORx99dPrud7+bPvCBD+QpPoQEFkEzUsGULHbKYoE6W+DyNPHyVY6slCMBdGrZ/YnnczCa&#10;wHvldDDCx/333z801YmON1OfeOgg043irnz9sEA67Gy/S0c/AkJ8lmNy7owm0Dmn086IAR12OuHl&#10;sWL6FuXOPvvseQvd6OSXASR+ZhoWL0YjKJtOPMeugwjHo7OPHfXmfMvgwc+cG5/jfHif4zFqRPmc&#10;K3/4mXUflMFnqROhgX9HOIngxHH4Dut5wjjKwIhzJEAxgoJD1JPdvgiW1N+XAgoo0LOAQaTn1rfu&#10;CijQRIBO6kUXXZQf9scWvqwBYTQiRhQIEqeddlo68sgj09577523v2XUouyol9OLYtQjpk9F+CjX&#10;e8R36azXv+d78acMCuVaigceeCDvVEUnn043gYCRAgLCa1/72rwGhU43fxghiFGGCANxTvxN555R&#10;B0Zj+CwddAIHYaZ8lbtdMT0rnnROxz6CBOWEBceOUQqOE7txERbwK0cgeJ9jRKDh5xj54NkmfJ5/&#10;c16MLBHsCGwEF0IJ9Y+RjBj1oV4EybnmmmsoAHL8qEfUjS2I2QKY6WV1WGpyQVqoAgoo0EjAINII&#10;3mIVUKBPgQgNLFJnvQHPn+BZIjGaQOeWNQtM2+L5F4yM8GyK2E1rUMe1XgTNjlLnnHNOnt5Vrzvg&#10;mRx0julQM60oHnK40UYbpU022eRJ06ji2HS2eRZJbM0bowKMKrDGJAIOn4sRkHohdvnvmC5VjtYM&#10;2lEqvhNTv/g34aDcMhiT+By/H/Sgw3gSe0wzq6e5lWtVGL3g8zECQrjid7RRrGMpz7VcpE+o4rtx&#10;PmVIirbjeISVOM+y7D7/q7DWCijQq4BBpNeWt94KKNBEIKY1bb/99vnp3DwtnUBSbvXKFrX77bff&#10;/2PvS8CjqLK2X/9hjALKMgLDsGpAEAhr2BKQnThhXwMIjOw7SJAtYQ0mkgABCREIYVEi+y5EWRL2&#10;sEhAAhFQA0hgMKIElDC0HzP+91bV7a6uruqu6u7st59nnu8zVNU9973nnHvOvWcRQofozQntI8KM&#10;W3aboQyPkhvY9ESf9iChIUP05J6FS9FvUCOehi/Rb1NDmN5I0NsJWiaXhmex7yqT0+2VqGUGtlY1&#10;L7mjxEr1quWaqHWLZ/OSOx70b3K82Pjsm3Is7C0yu7WRz1XuuMmT7Vn4m7zsMPs2G0/uaGn9TUm3&#10;0mHJFabkg3IEOAIcgVxCgDsiuQQ8H5YjwBEovAjQili0mzq9sXj33XeFHBB2qk9DnKhjsmjRIqH7&#10;+M6dOwVHhHVbp8/JQ7DkKDLDmToZNByJhhuxmxbqhND/USeEhlMpw5louBELjVKe0MsNcrUyvsrb&#10;CTYXZdUs+XeVNxL0HWVeCpsbfVYeMkb/Tv/79u3bQr+Rx48fC7TTWwbaLV3eqJCGuVG8KSb0OzTk&#10;inaxp2FR8sR8uRMhd0aUtzry3BzmACk5WT5PpXMix4qVVKahXzQ/hzZv5D+OAEeAI1CYEOCOSGFa&#10;bT5XjgBHIFcRoGE9NL9h//79QkUsehvRuXNn0LAo2teD3mCkpKQI/UVoA0JaqjYwMFBIbKZJ3fJE&#10;aHn+htw5sWccy/9NaSwrbxGUBrT8XaVToHQ8GMhqIUdKw15rQZTPsf9mdND/prc+FCf6f2nCPO2P&#10;QpsgUqxoWBUtYUw7oVO8Ka60Ahm9+WndujXq169v1f9DzcGyxyxqtx8MB7kDJceC0c7Cu65duybk&#10;CdGGirRL+5gxY3KVP/ngHAGOAEcgpxHgjkhOI87H4whwBAotAvQ2Yvv27UhISABN/qbGLM39aNiw&#10;oWCI0lAt2syPhk/RikosjKlLly6oU6eOkIvBwpJY4nVhAFMe5sRCpJgjQG86aHljeqtEw9C2bdsm&#10;4ElveOgzDx48AG0WSR0UestE+7Eok+JzGkN2K0Jvaz777DPBWaLOKG3SyH8cAY4AR6AwIcAdkcK0&#10;2nyuHAGOQK4iQA1jajizErjshJw6HNSIpn+noT/s74xY1juDnbiz0CxlInquTi6bB1feQLC+HNRp&#10;o9XFqCNCnQ96qzBq1CihCADFh5YqPnToEG7duiWEwbGO8tlMrtXn5bc5ckeKOiR0zelcWE+VnKSL&#10;j8UR4AhwBHIbAe6I5PYK8PE5AhyBQoWAvMKSfOLKHAX5zYe9MKnCAB5LEFfLFaE5IvSGid560BAt&#10;Wj73008/NYdefffdd4iJiUGHDh1ytXcHXUO1NZaH2KlVDSsM68vnyBHgCBReBLgjUnjXns+cI8AR&#10;yAUEWFiOfGi1/ASl4cqe16pelQtTybEhlZjJnTRaqvj+/fsCLTQX5MSJE1i9erVQjYyGt126dEno&#10;xUJvTegtCSvjm2PESwMp11MtJ6cw3XDlNP58PI4ARyBvIsAdkby5LpwqjgBHoIAioHYyrpwqe0Ze&#10;1UnuiND/Xy0RvIBCZjNXOnd6S0LzZKjTQXFq2bKl0H+FViMbMmSIkG9Bu9HTW5IlS5Zg7dq1udbJ&#10;nN2EsP+rXFelU1JQ15HPiyPAEeAIKBHgjgjnCY4AR4AjkMMIKMvUKhOw5Y6I0gFhTgh7J4dJz5Xh&#10;5DkWcgJoeeKoqCjBwRg0aBBu3LghVCGjVbNmz54tVMhKTk5GUlISpk2bJiT758ZP7nwqw6/obQ/9&#10;98JUfCA31oCPyRHgCORNBLgjkjfXhVPFEeAIFBIElFWwWLK6PCFdefvBmuIVplAelltD2YKFp929&#10;e1foSk/LHPfr10+okEUT1WlH+qCgIDRr1kzo1VK2bFkhVIv2VMmNnzw3hDmShWntcgNzPiZHgCOQ&#10;PxDgjkj+WCdOJUeAI1BAEGBOhDxpXa3bNrvx0OoXUtgMWaUxT9khMTERP/30E9588000aNBA6Muy&#10;e/duoVRv8+bNhdAsetNAS+PSWxNafSw3f0qnk9JC157+L7dpy01c+NgcAY5A4UWAOyKFd+35zDkC&#10;HIFcQIDdbijDjZRdyLVIK4zJ6lpYhYaGCs4GzQ957bXXBIOediun4Vm0OSTtnt6iRQssWLBAKI+b&#10;m84bC8GiN13yNVRzsHKBLfmQHAGOAEcgVxDgjkiuwM4H5QhwBDgCIgKFKencHWsux2vixInw8/MT&#10;wq7ojQIz8EeMGIH4+HiUK1dOuA2hzSJzuzQudzjcsfr8GxwBjkBBQ4A7IgVtRfl8OAIcAY5AAUWA&#10;hTb95z//wbfffosVK1ZgwIABgjMi/9FO62vWrBFyQ2gVrfbt21v18Cig8PBpcQQ4AhyBfIcAd0Ty&#10;3ZJxgjkCHAGOQOFCQB7ORkOvaCWsffv2gTYr7Nu3L7p06SI4HTT8ieaE0DK+ERERQnNDGpZFk9nl&#10;v9wM0SpcK8dnyxHgCHAE7CPAHRHOIRwBjgBHgCOQbxA4c+YMgoOD8ejRIyEUq2LFiujfvz8CAgLM&#10;jghtcBgSEoLSpUvjww8/FG5Dcjs0K98AzAnlCHAEOAI5iAB3RHIQbD4UR4AjwBHgCHAEOAIcAY4A&#10;R4AjICLAHRHOCRwBjgBHgCPAEeAIcAQ4AhwBjkCOI8AdkRyHnA/IEeAIcAQ4AhwBjgBHgCPAEeAI&#10;cEeE8wBHgCPAEeAIcAQ4AhwBjgBHgCOQ4whwRyTHIecDcgQ4AhwBjgBHgCPAEeAIcAQ4AtwR4TzA&#10;EeAIcAQ4AhwBjgBHgCPAEeAI5DgC3BHJccj5gBwBjgBHgCPAEeAIcAQ4AhwBjgB3RDgPcAQ4AhwB&#10;jgBHgCPAEeAIcAQ4AjmOAHdEFJCnHwjB9Mg4xJ/+Ho9N9RB+9RtMq53j68IHLOQIXIgdicjNx3KV&#10;D3NVFi7EYmTkZhyLP43vH5tQL/wqvikUgngBsSMXYO2eBJx9kAUM2oM/P+tWMKQh4xQiRg9F2JdU&#10;t3qgxPh9eBTV0bm5Uf5YsBZ7Es5ChOlPFBSYnAOkoL1F5SASm4/F4/T3j2GqF46r30xDftiKqe5e&#10;sHYPEs4+QJZb6bbWDa7pxHQcCFmAmC8lOjEIe/78DAVE0wCm77Hz/cEYs1HUD8VarUTysdGoUdDE&#10;JNfn4x45ddoRufTJOxgUcRV3f7pHNhWCRrEyqPJaWXhO2YCECd4SPJfwyTuDEHH1Ln66R5SJ8FgV&#10;vFbWE1M2JMD8mBaYWdexLWIzsrqNxZCG5XIQ8lRE1K+D6Ze5I5KDoLs2VK7ximtk2387L/Bh7tKQ&#10;GlEfdaZfzt+OiDO8uXcwXui+sQA5IqlY2rgRFtTbjfTYfwI7++Fve/vjmYvew97BL0CEqZA4Iqa7&#10;OB67Buc8B2LSO9XhkZ3qJy98OzUC9etMx2W3GvQ5MbG9GPxCd2zMDrol3aDfETHh7vFYrDnniYGT&#10;3kF1K6aR6FRxREx3jyN2zTl4DpyEd6xfygkAXRgjE/HDa6DT9SDcSHgfVW6EoengIvg8nziyLkzc&#10;8qoze44rA7sop047IiLNN8jmUhOBFwDvyOv4erKGv3ljKRrXDMQFeCPy+tfQekyJw42ljVGTfrzU&#10;BCQ8XI62rgBl6N3cNb4MkcofFjkx13glOxcgL/Bh7tJQEBwRp3izgDkipsNjUb7jSnRmDoPpLFZt&#10;LILRw9mhlXNyVOgckfjheKnTWnKo1war7iRiVCXncMs3b7lo4OTePPOSIxKP4S91wlpyEtxm1R0k&#10;WjGNtiMSP/wldBJfwp3EUcg3rHYzGi08x+OJ+Rb9JvauuoaGozvlnzm4yLhO7TmujOminLroiDAG&#10;L4UJCQ+xXMtTYJuqQYciM34MvHquB4bswpWV/ijlClAa797cOxuJFRbAej/MXeMrG6ZZ4D+ZE7xi&#10;DEQTzq4Kx6+d5qCT0xo8Z/kwL8pCQXBE7PImNcjDf0WnOYpNsoA5ImeDK6N52BP7+4QdATOdXYXw&#10;XzthjkKYCp0jkroCvk0nkBuCKJw7PT5fhCoZ05uKp100cFwa26WX85IjkooVvk0xgUR4RJ07jfFW&#10;8W3ajkjqCl80nUBuo6PO4bT1S8DNvZidWAELXDxIcAlijZcz47qh9KB9Kk5Xdoxm/5taeiu7Kclx&#10;e8hFOXXNETHfdNg/nWHGRJ7zrIkREFy7OdKXKK/1c9YAzG6m5N/PBQQy4tCtymL4JruSY5SDfJhH&#10;ZaEgOCL2uC+DbJpVFvsiWRk2UMAcEdFhcDbUNQNx3apgsW+yTZ5QoXNEckGV5eqQLho4uUd7XnJE&#10;7KGg7Yhov0UO2YJro3n6kjyZv8b2jNwP19TWW7nHl9k0soty6pojwq6J7d50mEg48EvovZVGWCXg&#10;oea1STYBZOezmVt6onz/3ehrE1+cgwZgzk+bj5gDCCTPqwbvrqFMdQAAIABJREFU+cVdLHaQc3yY&#10;V2UhRxwRGk87ZyRm/RqIrzd0R4kc4A9xiGTMq+aN+cVVEnG5I2JZheR5qOY9H8VVChZwRyTHmDV3&#10;BnLRwMkdoumoBdgRydyCnuX7Y3ffvFlII884Inb0Vu7xZTaN7KKcuuSImOPQ7MYQpiCsTj0Ep6rF&#10;J2qDIlSeWLUNB5PVKmZk4fq2DzBk/Eaxsgz50ST4qv6L8eWG3o7jANMPYELfIVhPq1rISTAnlskM&#10;wOQtqHVkKZZ+thvnUsnzJCm/2ajPsWdJBwjp86R6y4DpYdiXeIt8S1Z5gowRsiAG+7YdRLJN1R+a&#10;PPYxJowIw5e0Igj5jEeJCvj7W+Ox48wMkkmj93cBUe3ew5IbpBjAL8BLRR7jWZHq8B32EVaF9ZKS&#10;0khVgwHTEbYvEbeyamNyzBg8WDcfu4W5k8o11X0x7KNVCOvFEh9deV488ZxU4mtsWjoDC1YnosXn&#10;7LZJTJibOeMjfHFJKnDgUQIVGnTBzIUfYXirilLiJa3mMR5zI0XcaBGEZu3GY9YKEuKUQSvlrMK2&#10;g8l4/mZXDJg4GzHkaliTV+Rr4zEMe+6/j7+sCUfo4t0C33iUaIQ+y9chNqASvj+8BlFLP8Puc6mk&#10;ygbBpdEQrN28DL2skvR04H0hCu0GzBYrvciXUV79iFT0+Oqjafjgk8NIpfwr4NAfkesXo2/NYrK3&#10;VBwRwlfT35uAaIHfCJ0VGqDVyFlYIYX2WCq2/IaSLXtiXuQmRdihgrfcKQvmT2fg4vp5GDd7My4J&#10;RSqKoUztDvggOgqTzOusj8ftOSJCMuXMGfjoi0u4J1TMEPHoMnMhPhreChUVmbxZ17dhzrgQbCRr&#10;/LRoGeDBUxStUhJ/kIIbz7zCcf7UNNQ1v6NjrUnWm0W21Hl/4gN1PXYhqh0GzBYrglmziSQvZkdk&#10;B9In/IY1H8Zg7XE6TxCZ/SfCd2zBKInYC7EDMD1sHxJvEY4Ytgf33/8L1oSHYvFuWjGG8nIfLF8X&#10;i4BK3+PwmiiLLiN812jIWmxexnSFvjWhT8mxFFUwXeOmGDQnGiF9a5L/En90nu8tOCfyudVPz+0I&#10;XYMBmC1UMLRCyVzhx+yI7EjHhN/W4MOYtThO9QtxJ6v/Mxw7toySrSn9hgnff/URpn3wCQ5TfS7x&#10;TP/I9Vgso9suElS3j5+LSKKHHptEnd/++n5Eh85D2PbnCDLfghqQA5KE/vWmpZixZKO4zwgEEEyr&#10;vAbP0TtwZoY3xCp2G9T3GjM9vbFoa2V8OWutpIPIN5r1wNxFizGuhVTwRTf9dJ+dg3EhMpqIPq7d&#10;dBDmRIcodJWI7d2vN2HpjCWCjLElFwrUeI6W7W16ZEtaAacMnOzaw4zgITkitScjZswDrJsv7jnC&#10;mtL1sNrzxLmmH5iAvuO+QNovP+JpkRJ4/vg5XlWuHX1Q0g21J8dgzIN1mC/IOf002St7zMXCj4aj&#10;FVN+dK2nR2KDsP+rFXVQuxGhe/B0RG4QdYqlch/5+4S+GLJeGs8sJFSWY1E6aDQ+EGSCklIbTdu/&#10;j/BNwwV7Rl6Bke7d0z5aYRNmqSVzevW8gN+ojdKeY/01/bcj4hzHfZGGX358iiIlnuPx81cFXBct&#10;HgcmQnb1A9kXNPXWnQAkGdq/A4FII/YbNUnt2c6UcsLH+6MRGrrcYosJevDvqNhebkNnt5xaUHTJ&#10;EWHJTJWCzuBOaDP1tTHtRL+XemMryfCwm0ei9raGErq5ui1qjb6KvjsuYk0vasASBfhVIFrPqIK9&#10;BiojaJ+mMQOQCHb/7ujYoiO8yhICf05AyLRVuEI29x6b72NXP5a1YifOUqXqjylxIiq1i0GV0CQc&#10;C2oobNpZ15ejS/0LmPTMSAk9Mu5LH8P7wk6MqlOK4JCFi/N90WjeZXjOvYAf5jUyoyrOtRTaBEVi&#10;Sudm8KoA3Du3BfPGzcehBx7wDj+PU9PqmquwOPc8UK9jJ/x26Rv8z/MNvHbjJGqtFw2rDKI8vUh5&#10;m1fH7MORRV1QlUzalHkVm4a1xdDdVNddIc/JKqPdXI22tUbjKE3K/JYkZb4hToV+p9GHdRBvZTSS&#10;f9DcsNjaEKOrd180rFUfHb2K4ubh1VgcQxQqQb9C9TdRw9sbLeg6FyWJbZEhiLtCFLCNg60Xbzs3&#10;GaYURLRogukXXsUgxr9ZFxHW2gfBV7wQmUyKOZhjeLW+cxPRLTwx/rSGc09PYjr8jJX3P0EHnWV1&#10;3CcLGWSf9CK89hu8GX8TI2vniIboTaobDTtwA7H++rO9NB2RDLIWXqQqzatjsO/IInQRGQpXNw1D&#10;W5GhcIUwnpmjUknBjEaBuOIViuOHpqBpKQIMrUA0uzNaL7puw//CiaYh2dLmfU3etGdkScaGR41/&#10;YrB/a/j4vIHieIKrG2Zh4YF7MHnOxYUf5sEs4cxxIc51774NUau+yMuHVy9GDDl0QLEKqP5mDXh7&#10;t0CLjl4oSmK8I0PiiC4zdkAkmJspEWjRZDrSfJbiy51jRCyzbiMhrA86hV2Bl0KXiLaT86FZ9pxR&#10;8bseqPHPwfAnMuTzRnHgyVVsmLUQB+6ZFHrQhJSIFmgy/QJeHbQDF9f0Is4q0ZlhBN9gQndkMim4&#10;ordALJPNSmjTqSSunv8NZb3K41nifzBSKPluQA6ITlja1geBSUXRY10i1g6oA4E9M9NweJYfuvwu&#10;D4HR2msYPZ4YFL0Q7zVvgmp/+xU/EINjbOBa3DCVUehYR/QzrNLgs/RL7BzTVKAp63YCwvp0QhjR&#10;VeHnT2Ga2XMnzy9tC5/AJBTtsQ6JawegjjgJpB2eBb8uv2OJuTysftnS1uv2TUELzxnd87Tk2Cge&#10;0jqVaoOgyCno3MwLFYrS9YjB+4INoVwPuoXVR7cfP8SRiM7i/nh3G/5VNwBbn/bA5vu7YDE3xIp6&#10;pdoEIXJKZzQjm3nRX3/A/pj3MW3VFWSVIc7xFWJHyLZTbf1uJzRL61ZW87bWhMNjy6Pjykz16Bfh&#10;JmUF2n17CuOk/dzhKhrV84IpIFZa1O98yKmgctENP354BBGdqxLrgNiW2/6FugFb8bTHZtzf1U93&#10;rrK23jK+fxu1x7Tlhuil4Y0QsPYXeAUdwPagdgKvIesBLq0NQPN178jChHNGTin6LjgilopZDplJ&#10;eMCJKh+qG7U07uN5SP5uLhqaB7+JdTMOwXeh/lrRjo0v21M7lgjlMewAnsX6S6Mbc0REB64Ltj7Z&#10;jr7mA3ATEmd8iOcLF0B/Zf1DCBz2O2av7WURDoaZdySufz3ZXDdb0xBgz3tYKzvnngcJwXuC7dKk&#10;bka3wLyKp/DZ29JVbtExOKQ0jjMJdp7EoFQqW4Ks6HAeFRyCb0nVjjeoc/L2aUxKtlaywiI4dESU&#10;ddJNxPGqjpaL0m0rvrGrZ+m001JbXS/e2o4IC4EqOuYQ7n/Swez4sapCT4kB/ZgY0KL/4Pg7Jt8V&#10;SDs1DnK9njixNN57JV77cEBFYN0mC9J1dJqSLqmSyWmD5SzVlXkmtvQsj/67i2LMofv4xMrbyiRG&#10;rycxTp9aHRZQTNpFZaLrxofYO1DmCKUTnqpMHF6b8FK9a82MbA3ep8yjxZs6HBHbPiIkr61yc4Sl&#10;KyoQahkHJmIsVm+JRcrnCVmMF02GepVI4WRpvliRpjQoLMbw3As/QHYOks2OiMpJ79lgVG4ehnS5&#10;HmRyrdRDpsMYW74jVj4lOuIx0S26nHc219qYl5yMuQ3pS9QQ+ycujUvEtGdiOJkeOWB6riI50Esl&#10;B3pWw9N5fNIEd8xljh05Irb9IDIJb3gSwzXTynl1kn65rpV/jx0cVQzCmdRQNLOeBOHZT9DkDjtk&#10;0y9brjsiKjdvdvc8DTmuqLGeWnjYCc0SDyKj8KCU9X54YxW5tW+8FtMt54eS3HiQA5xn5ACHmRui&#10;I2JbvpfYEBMrET33AKUU+0vOOCKEPqb/FXOjlKeT/bxy/FA83DtQpzFvXM+Ly+GKI3IDq8itcuO1&#10;0y2HPGwtSVTFgWexYMvgyO61d4Bi1r0692+j9piW3DDe+63rRvxI1sGqKUYmyWtt82+EmQ/zc0ZO&#10;XXREmEKshKAzd6B1IcIMd6dK8NpzRC54Yuzh04hu73x/EWeML3Ytam0gOOOIEPs6+gq+HOvmWvAa&#10;xo32iWQmSQQtDVJkAgE7nmFLL3EHce559Xr+Zh5QNXgsOUTy8UUhv4nVbWtB8EVW7MY7G0bg6qxk&#10;65sTpg0MOyIWhWWr0NkmraPJk+q4Wg6Enbkyg7gS2cjvkI3cgSMCZjxlesLK6BP+PgZlD1sbgo6U&#10;prtkISWsDuqROMzaoZdxNaiubNhETCzdDlGZXbHx4V7IfQF7tKkqc6owSw/CPo0mXCbSo+IlmpQW&#10;sAPPtvQSDDunNmIlYXZly04vC7c6Ihq8pXlKaed2jtFlxBFhBr6GQ6m1/tl7I6KCvQrmanwhLnE6&#10;0TOViZ6xv5dZs4P9/C39cmC5mVDfR28hKQnkRux1ZoWK/SlseN+ezmLOa22EXr4KUSzt0y9WOUvX&#10;6N/Dwq0t32NyqhUdcUucBNgsbGTeGRlxoNTcuYcZxcN+jghbD8dRIqp6y14fESafioMVp/Sf4RsR&#10;cc8Wb+uVUSP077WQMF4eSeJgAZ3Q8647Imo0OZPQb8++IGMY3L+N8rK6I2Ii+2AJckhnsj2QE6ad&#10;iZSkdFTyqavtKGaDnNKRnb8RYQTBvmHBBJjM3IAnLDGD3dCso+T8SYx/Dpo+Fn39m4tXTAZ+7jK+&#10;zEpHxTBSM6TMJyKE1mKvt8WoD4IxpL+veJXt6s+wIwJyiiKeFssNcnuGg/bz6saYo4RjtmmrNmgS&#10;qk8Ro5PEndYjxu05souqopQvHBG2+attQGrKzr6xICbEp1ldgwsnLSva4VvFLYkjtnKXLLDv2Nar&#10;dy7xXpV3HMWNp4ShTr1gpMqMZRZGanMjwir/WTmAGmhxR8Qcn67V8d1s7Cucm7zgiDBeUiuaYjzp&#10;3T4/65cDJvd6HXTjNyIWR0uun/XRrx7eYjlQYf/O5msjX44UD/v3bDBw3LmH2ecPWzzsOyJqz6sD&#10;ZdgRMYfCWx+i5ZwjIrtplYc2OxEu7PA2TEXP5xtHhBBqZP82ysvq2Dk69NAhrNkgp645IsxbtruB&#10;WwTObh6J1vw1DQ6ScLgzCKOnrhaTqejPowI6hWzB2mktrK+b7GDrLuPLqCNCSco4FY0P3g/GdpqM&#10;L9BYDF6jP8VOI4mjGRexPmIqluy8gbuP/kDJkkWB54/ELvaKE0t7jKxm7Dn3vLojwnDW6gTryFG5&#10;vtgbb01NhgcL0VJb05xwRHTjrbXJs7/bE3j5BuLAeGfhTuZrcHqVXQnb+qbL8pd0KBfyiLtkgX1H&#10;e1Q9ScqWt1V5g+kerTAvtdNwclJYm4TqpNWbimP7F4jJnObcFZLPoswP0L3W9rCT5uGM8jZ6w2H0&#10;eXHHFrtWG7gRMZdi13pHg4685IjYlT7dHdr1GfKO5cDoaaszjogaj9qj36KntOLslfrCkCNnQLYc&#10;GqMO93d1faO956ntYcbxcFQ1yxYvWkThY4TM/wQn0x7h0YslUbII8JQkrtNEdKt1sNtZXZ0/ctIR&#10;sZz2W8I3qdFNsl2s8lYd7kxO6HmXHRFaSObjEMz/5CTSHj3CiyVLogieksR1WkBCR4SEbFKO7BoY&#10;2L+N2mP2HRGde3AOyalLjoh5Q7J702GpmOXUSYmjk08yg6wHl3A0ejZGLzyAeybldaB9VneX8eWM&#10;I8IoowmJF/csxqgJNIENNknmmjMwkVCXSiTU5XlXxCRtwghWbSkP34jYhuuIs7N37S0kxvqfheeb&#10;8dgqpIt8SzrDqmS6ZbcjYghvR46ITkXgIHzC5hrcdxvaVj+IkfLERofaXnzAXbJgyCDRQZvdG5Ha&#10;obh8NQjyADCJocT8AIWjknE8EO38YnCb1iR6VaqaRSs9zZdXjSNfMLTWhcsRMYemysLe5MuoFYaZ&#10;lxwRrQMRHewoNzNIUmsdTCdN4milwGmKHHf9csAMR705lM44Iiz0zPiNiG24LIXAEs6rvBGxvQlV&#10;oGpQtrLLETF6q8/WUy8e9h0R2/VgeUI1px7D/gWWin+Gb0RYiK/CaM5RR0TIlRKT1sWiOY9JWO5I&#10;lDYYLmxee4N63vkcERYKXhNTj+3HAnOFR6OHBSLPO3RElGFsdvZv996IOA4JNLoHuiKnLjkijLH1&#10;VcwyEntr5VKKJ3ZWBoUJmbTsZhlaJcryMyfkGTjdc5fxZdQRyXpAqtiUKWMucSlxrcpc7WyNrIeL&#10;cr6GHRG2qVgnxGkzvr3nHeSIqBovdvImSDWZsKaDgc/OIajcdjFES1FFy4xQdjsihvB2IkdEdakd&#10;hzOZk97IbdGZXhvhnzrXKgler3HlLlnQjo3XS4n1c/ZzRAKw49kWSGlN5hfVcwHEKkZT3vjS8amc&#10;obUuZI4Ii0HXMA7yZ46IM7zpbI6IcixLuKZt4QU1upxxRNQKHOjLEVE/PNLOEVEmSdvMwKBsuWLg&#10;uHMPY4dlevGw74iwfDlWcIIV/rF1ag07IiQRvjRJhM9ULVajt3yvtGpO5YhI75qT1ifg0NbnCJhf&#10;GxcMhgvDnCNiRM+7kKzOwnRtbtqzyxGxDmOzt38b5WVHOSK+K9Jwyl7pshyUUxccEctVpd2bDhbD&#10;5yCPRHMb0EoEbhyOGqcU1U2kZ+8YaJroLuOLnOlLlWxsK8moXwHXx43pylM0idnt9mSRIcWUhNK4&#10;N+qIsBwMRSUZTca3+7xGwq5WtRrhcE2qqAVFiUJQw7ERPqwTby4rbFNFS8442e2IGMLbcbUrmjNl&#10;U7XCRhAcOyKWa/AyxLd9FWO/NJakzoZ0myywDchTrXqOcYPPmapZYkUtWFXNSl3aGI0C0zHiq2tY&#10;7Gd9iGFDlaG1LmSOCGvCqFo1i1XUUhRQIADnhRsRi64h+Rg/koIJztc5oeeddm9EzNWDdMgBrS7o&#10;SWpxe3gre9m4xxExsbBEqwo9OulXqepjmZushDQLM/HwVpT1VczBoGxliyPizB6mVQ2QTs+s8+Ql&#10;tbUbGporJJpDjdlayIsJiLgZc0TYTcRTm8iBnL0RoZSzpPVSZF/6Ay2WGw8Xpjdv9qojqul5OrLT&#10;NyLMhrA5ZMk+R0Tv/m3UHtOsmnV4LMp3XIlMlRLPVpKag3LqgiOir2KW+WRSTyKoms7VrEjUCNs7&#10;yWogm/sB/Jv0KknH8rb6kr7NyYtdY5AQ5Ye//ZqBR1Ubo24pO0pa9ZTAUo3Ao8YwRH74DmjbEfx8&#10;Bbs2rsRmUsdfmQg+4oms1jptMLNmAHxGHkR9rdAjJT7p6+BXfRgOkfrwPSLWYzwp+ffwTir2bonF&#10;0YPf455qjoi1ojNlnkNsvy4Yf8i2j4fI+Eaf164cxPqIYNBWnF/Z12EfEep0vH16EpLlvSDkVbSU&#10;OGW3I2IIbws/1Jt6BFvGVydNW36BR/OGeN3cR8REGlsFYl7oQHSu9jcSDHwPV67ew49/rYqx3VhL&#10;Sx2OiLAPiknrhMlw1UAfHWs/Tix5WMplWWD9Ex7Ao0Zf0tTzfXRtSurcg9TQP5+GO89IYYSBbR03&#10;HZWIc9hHhIQgbD2/En0d9BExY6TqCymavhlaaxccERPRoyVIBSRTPUw9sgUim3igeUNSW8hozofR&#10;58Ud23COCH2N9RGx6smSjX1ETGRuJUi5UhPJ7zmyZTyq4x5+8WgOESaqp/RVzaLldVkfEVOZZgic&#10;F4qBnavhbyQG/N6Vq7j3419RdWw3nQ1lHcmmATmQ6YRiXgMxZ/ZYSWaoWriCsyd/Q51p/SW6HN2I&#10;WJ8eZ93+AjPf6YOo28q+H47oZ1iR/iqhx3Foio4+IlKPFlMxLwycMxtjuzYlvTMIw1DddvYkfqsz&#10;Df3LGdu3XHdE3LWHGcVDWqfawTh9cjZ8hEI0WXhwaRtG+Q3F7qc+iExKxGSpD8uJKWXRKpLoTO/3&#10;sSq8Cyo/fIjrZ2Kxcfd5nL2VqZojUjv4NE7O9hH6uwh9ILaNgh/pofTUJxJJiZOtGnm61RFheqMU&#10;CQtPiIIf6VeT8agqGte17g9lvq33MFIWW6GgWR8RnXreJUcEJzClbCtE0r5q769CeJfKePjwOs7E&#10;bsTu82dxK9NYjog9vSWfpZ7926g9ZrePiNDni/BahZYYFzRP0oGEItKL5vyZ7/Fyl1HohJyTU6cc&#10;kVHNq+Jg2i/4UdbR3LprKtnfNg/C8Jkk2UdKtFJ2iFW1Baz+SDqjjlyAtfHHxS6ZQufpVvAfRjtp&#10;eyJxyXsIjkrGNdIRWWyoLHXolnePdTwIyRg/jCmd+iCaJowLHWPHY/nHjXAqmHXNFTuP+08Lxyah&#10;g7elg7HY8TsMUXvFzqHCt7q/i9W0Yzmhp7pvAIZPnoARpgiUJp3cPEqQjuejlmJDOGn4t3kUJoYe&#10;xJXbYiKauSuxMlbd7hxIo50vg9C9f7SlA7nQVfVN7KzbEVFPSQM/v0DMpx3JK7ENm3bPfA34RY5b&#10;fyyInochDa2PB0XG1/O8vIst66jaF4Hh4riWn0pndalL75RF0yzjk27oIyM/Q/yu83hSxw99R4vd&#10;02nlF6tur7QrtDA/f9xfoMEr9b+Rdb2nxmY7dBd4CEJH7Ih4sbO1sDb+AwWa66aEYDzpYi10ZzaJ&#10;74yfRbvAljWEtyllNfp1n4I9tNt1iQpo0GURYjf2hxBKzhLiln9h7gIrdKLtMYYYIWJXXLFDerxE&#10;h9RB3X8YZhPimZtixlY6jSSNHexft9rjJ3fKArnNurg+AlNlXaIFDFoNw+TwaSodmVUIo3ywYC3i&#10;hW7idI3o+/4YNjvG3CnetuOu1N17yiJMG9LQumgFOaxIWNADfVbcx6s0C1T2e/7oJ7Ezu7mXjl7Z&#10;Irw3nXW9VeN9e3qMriIxblb3Q/cpe0jXY6kr/KJYTMoKNXdKF/XMeMyicgx5R29RN41augF97k9X&#10;PN9dxAmxhP8jEC90Jpd02cBAhM+pi5SQ8aQLuaRf5WNYyaw2w9h0Vpd08MS5czDpHVlJcrKO3SbM&#10;k/iYYkS7bNdDR0EObThZfUBiqK/u1x1T9twSdGuFBl2wKHYSskLl2DdDu/GzsGJOJxBFgfFzI3GQ&#10;6nVBF4/C0g3hkj5iScGyrsKCHuqBMcR4Hm6OC7cjLFadye3JpgE5oIdpsQsQsnK3pbM6oauKlx/G&#10;BgdjXOdiOEa7XW87Iv27yOvt+9L17EQce+ZY0G7sRfFUSK6lWwuZW4exWBwxE+9Ulw7odNNv20lc&#10;1GUTMXfOJMv3zFCJOn5ByErsNndWp/R4wW9sMILHdUbNYgZkS0uv6+Qb9+9hRvAga7/9U8TF7cau&#10;5GtiARnBVKH4zbTufk7xI01towf2xnTK47QaKJHtYR9GY1TmWNQg9etpdc2uQaIdApJEvP3TOMTt&#10;3oXka5LuEjpjN0CXmQvx0XBLjonY0XwbjkjrIXY8p/vzEGC9Bj8J/xSJbUfOIZUaKIJ8tEffwHCp&#10;G3oGDk/phD7RtIu6yIfjl+/AnLaKRrVSidot/ax7Zukxzawsh7vHETtzBj76QtwLzPaSUs8Tvp7+&#10;3nSsl+ZKsf57xRrwMcuI45GzLkZjYO/pwr5N7crqvsPwYfQoZI6tQcp7F8PrbbsiKHyTeQ+yb6Kp&#10;6a2N6K/smapj/zbEy5q2M9O3lI8jMH3pWrNeFmzoaqTR4ZSFmDygMWn0mnNySjF0vnyv4zXlT+Qh&#10;BIyGRhh9Pg9NtfCRQsPbKm1D33RZ993Ch4KDPWEpaYZ5DGNuqIXkZGBnv7dIM07FySPHkCOQbxCw&#10;10ck30zCrYTyPcytcDrxMRqqGQBsdS5c2IkB8+crOvbvgs7L3BHJn6xrmGqjjGz0ecME8RfchgCN&#10;Mfd2MkndbUTk5Q9JlXriemufzDkdV5yX581pK0QIcEdEudh8D8td9hdyYZxJUs9dsnN8dD37d0Hn&#10;Ze6I5Djb5c6ARhnZ6PO5M6vCOCoJ94kFhrPwBCGGdhGanj0Fe0UwCiNS5jlL1VD+Y9PtnT2Rgbhu&#10;VTDooD82O1H6uFBjyyefRxDgjgh3RHKTFUnodGwK6g6nYYLkJ+Q9tcftsHR80kFfzm5uUp9zYzu3&#10;fxd0e4w7IjnHgbk6klFGNvp8rk6uUA1OHI/S69CSJgmSam0h/Yfi8tAkc2WxQgWF7smmYmnjRgj8&#10;0R/rDq5G3wasdDYpBZ52Cmsm/QtzjgADtyYjtptLpZR0U8Qf5Ai4FwHuiHBHxL0cZexrlP/exS9L&#10;SNGNCvewZVJ/LC63Blesis0Y+2LBfNq5/bug22PcESmY3G6ZlZCY+CFWJJwlifE0oa0aGr2tlkwu&#10;vWL0+YKOX56b3yFMKNkVK2jSXrHX0X3OZ1g1rYV1YnaeozkPEJR1HfujQxH6CSkSwRJ5SScfmkjb&#10;/F8jMWvEADSm3db5jyOQ3xAgBQEsRQkknu6oUdgiv83NGXr5HuYMai6+cwOrWjfCmONiknejIWux&#10;eVkvsPoILn68AL1ucP8uJLzMHZECxOJ8KhwBjgBHgCPAEeAIcAQ4AhyB/IIAd0Tyy0pxOjkCHAGO&#10;AEeAI8AR4AhwBDgCBQgB7ogUoMXkU+EIcAQ4AhwBjgBHgCPAEeAI5BcEuCOSX1aK08kR4AhwBDgC&#10;HAGOAEeAI8ARKEAIcEekAC0mnwpHgCPAEeAIcAQ4AhwBjgBHIL8gYNgRyUw5iITvfjfP7x+NesPn&#10;9fwyXU5nfkTgVtIOJP+bUf4K3mznh7qlcnkmt5Kww0IUXnmzHfzcRJRL881MwcGE78AkNE/Kp4JG&#10;d2KXy1yRDcPfQtKOZDD2L7BYZT3ApXPHkfYQKF2zHXzrlEK+r2GWA7Lokq7IBm7NiU9a2yB5ZD/I&#10;iYnzMXIAAWt9i380Qm9u4GY77oYdEVPmPWTcvoHoCe0QcRoYtOdPkFLR/McRyDYEsh7cQfoPhxAS&#10;MAKb0+sh/Oo3mFY724bT92FiON1J/wGHQgIwYnM66oW5FlbHAAAgAElEQVRfxTduIsql+Zoyce/W&#10;dXwp0ZUn5VNBozux07d4+empLDy48x2uRE9AO6JwCyJWppSlaPv2EvzF3x8V78Zj128TkfzNNOS2&#10;iLvMJTkgiy7pCpcnmDsfoDbIretf5q39IHeg4KNqIaA4KNQL1CtvNkfDkj+b9S0xcPEnN3D1wuf0&#10;c4YdETaS2GCFOyJOI89fNIgAa9ilcERMpKlf4/aIeDIE25Kj4O/CTYnpbAgat4/AkyHbkBzlDz2f&#10;So2ojzrTL2eDgagxX52oMbrypCMizSH7sNMJUn56bO9gvEAUbsFzRJIxr5o3lnc8hPufdIBH5hb0&#10;7HgHC74uAI6Igs+zTxZd0xX6xeAmNge8jREHq2Hh6WMYn6ueYk7NWT86/Mk8hADVl+9+hSpVveDj&#10;44niEmm3EtfgSBr5D8/2GNGWhfJk4Mqhy0j75Uf8Y450oCjpW+6I5MyackckZ3Dmo7iMgMbGkxqB&#10;+nWm4zJxGyYkPMTyts4PxAxjlJqAhIfLoedT2WdMu7bRckfEeT7Ik28WVEckcSJKt4tCZfONIul2&#10;/+ApipYpAKFZBc4RIV2hX+gOcv6INqvuIHFUpVwUFdf0Yy4SzofOCQSovtzZy+Y2gx2gqzkYiRNL&#10;I7DiSTGygTsiObFK5jG4I5KjcPPBnEdAa+PJwKnocOxCT0wf52KH8YxTiA7fBfScjnEtyukilTsi&#10;jmEyHR6L8hv98FBxxZ192DmmKd89UUAdkRtLG6Nm4AUE7HiGLb3yfVaIKltl/6FAThnlJny/MwyL&#10;UupialBOdc024fDY8tjo91ARAp5Tc853moITTBEg+rL+jek24dL2HBEqp+/ic+6I5AIHFTxHJOs6&#10;rv77ddSpXjA3tVzgkTwyZN7ceLLPmHZtvtlv/Ohli5tY3bYWRlfcanM6lX3Y6aUtHz1XQB2RvMOn&#10;2ccL2T9H13RF9s3cDV++uRpta41Gxa3KXNQCPGc3wFboP3EhFkt+64Upba0DrO05IiDvhGT4YU4n&#10;ctPHb0RylIWyzRGhCWXfXjojVEEhdVDg2bwBalWQX7dnIuVgAlgBLlbdx5SZhotJl3DvP6VRs50v&#10;6pRSdyiyHlxHyvmr5Dny+ZcroI7XS/hh3WyMXvwDeu4+juUd9J1oy9G2jM2+WQ2VKpdBMeWSkETl&#10;6ynncZUOXtoTzRvUQgUNOq1xeBkV6nih1L0vELPVAwNihsMb1lUaLFWOrPEhZZnQzq+uTd6CHIfS&#10;ns3RoFYFmEmxqtryDzTq7YPXQUIf0i4i6dI9/Kd0TbTzrWN5XjFPa9rpVJugWsW/oXIZBSIG8NDN&#10;3fJvUg4iY98Jq4IhO2Q5IlYJaZbqKcrKbsKYsuoX1pVmIFS8evNJgqUylwbWAEkcvp6C81cJdgJb&#10;e6LJnTBUGbJDPXafJqt+ewlnqBBQHm1SFzWV2DFA9MxXN3iA3PhZ8zaTKUpGA/g09JStuYLPhDFk&#10;lWiUSX9GqojQSkjxU9Gn76dI852G7e83tvq20hGx8BvRF62aooEGVnZ5Xi9GRmXDCgcmS2QwrQpg&#10;Vn8vi3pd3kZ1DzuyJ1t/1apRckdkXFlzhSnKg62aNoAWW8GubKrrYMrnt88cw41iPs5VgrPiZarz&#10;mqBuTaUeFWVpr1RUwXfadgjsIYiqE5UYZVW3hP2mSQ1ULSfqQjV9YKk+pqiSA7K2jYBkVhHv5TfQ&#10;slNDlKOyf+kcjhNZfrmCN1o3r2reFyx8S+bq3RrNq1rrR/2yqGBeXTjSd+wb5VkPLuHc8TSIWzHR&#10;WTWqopzVXqxDaDQrgMnxs+gN85hE73m3bg4FJDoGJFxI6I6f2gd9P02DmT/Mulk5ZyJb977FpTNk&#10;nnZlQq7D1ewSXaRZHiI6Pu1iEi6Jhoiwv1erVFlFHmX0Cc+pyYT0Wfm+Qb9aoQ68St3DFzFb4TEg&#10;BsO9Aas9TKaTdVUUc0In6LXLoKBd4LdqFfE3GzvKzeugc9nsOiLybygdETNmQIUGPmjoqR46KreZ&#10;6Lo1qVtTWzfroFmP7AoFpDLu4Ipkl9ju8XIZfRlvtOyEhsQ81pRR2RoqdZ0VyUbsGwdzzQZHJAOH&#10;p3RAj8ibKNu2K9p7kjShjIvYdjAZz98MxO7DSyD6CKJgfjm1G96lVYfGhqPd9VVYnXiLqHzp51EB&#10;o3ddwUp5BrIpBat7+WPSkSeo4zcUff3+jp8OxiFm3xXyXiUMi/8asf806oSYkLK6F/wnHUNpvwFo&#10;Rl/POItN5Js9raqCkavpuOHwGx2Hn9/oigHkwSfXSZWX80D7j+Oxc1RdWclJhsN3KNLID33pytPf&#10;kyvYs/ksHmAQ9vz5GbpJxu3K4T6Ya1WFjOKTgdvHZ6Dbu5uRXi8cV+WVZEzfI264H0bH/Yw3ulKa&#10;n+B6/C6cR3t8HL8To+qSHVhglC8xtdu7QrWpseHtcH3VaiTeMiMMjwqjsevKSusk76yLiB7YG9P3&#10;/GxZwydpOBZ/Gt8/7ivRLa6hfjx0SJ3wCFuLA3j0j7bo2p4lmt3Fic++xA2TzBGhlau+O4wZ0vxY&#10;NS1BaW4MRKdJ+5D5SnvM2RGBYQ3eNDtQYqWZ7Qj0C8azD89g46BaKPk8A98d1sCaUpWyGr38J+HA&#10;o3+gbdf2oGxNf3dPfIYvb5hsHJGMU/MQ0HkhzhZvgp7+NVFc4KebeCNwNw4v6UAMG/YzMF+9EJLn&#10;mPHj6eWFn27+hNdeK4rnj37CvccmoJgXAncfxhJBEEXjeNWINgg6asIr/5yPPaHDLA6tgPElLBvr&#10;h30Nv8D+eW20nSkr+tJxIGQB9p5MxBqaHWhODqyIbrPngB46MRprjwhFy4sRWJ/8mFDDfmVIGO8V&#10;Eo4hk2U9PK8XI6OyIWxEKzHcZy5Om2WXwkdkLOM2js+Q9BjLdbD6fm2MCPVDWqy17KHMIGzd2xnn&#10;Zs2w1ntEi1QYvQtXVsoKJkgbY6kaXih69w7wWkkUefoLfnxAZJnoyU42+kePbFrr4K4b0xH+YigG&#10;jlyPZMInxhPjGS8fwZM6ks4jeuPIvkT8u2Qni14isKUfCMGCvXeReXEHKYOdSdhjBFjuaJORorGl&#10;95dxeAo69IjGw4Y94V+TCOaT64jfdRKvhYiJp4I+WDUCbYKOwvTKPzF/TyjRB+zwSKxKdmnZWPjt&#10;a4gv9s9DG8Kb6ea19sPUFWWQGLxdwIT9PLxDcWBhCWyYHoztVnxbDD5R53BalsmtXxaVOsExjuIb&#10;2mGrwl4c/RANe/pDhIbsVydfQ4jRyoNSBbC1NvuUaFCK+5cHugYtwasHFZgQhzbq3Gljye3pBxCy&#10;YC9OSsnFZv6o2A2z53QiOz2bM5WtlrgYIfKsRX2Q/fUK2V+t1EcchvuNRtzPb6DrgGYoJ/CJsHkj&#10;fuco0C3TyI/tCcdK+wm2ADEacHbTPlzpqai0REJ+5wV0xsKzxdFEWAfxuZtvyO0hcWSRlyPxXZFG&#10;8OtLHWD6e4Irezbj7ANLcSDhMGblcPiIRoP5tlmsanrcZk8Uv25cJ+i2y4gdczF6IHpP34Ofy7J9&#10;+wnSjsXj9PeP0VdmR5m+d+86GFkzo47IK35TEfjyDizeI7NLiX72Dj+PU9Os7b1T8wLQeeFZFG8i&#10;6qGMs5uw7+Ybsr3WCKWS/ehQdsW8rV2vE8y7+6H+K6cRt4TwIHwQmZSIyQJTy2UU8Ju6AmUSFTLq&#10;4Y3QAwtRYsN0BG9PhlyUivlE4dzp8VZVDPXbN/rm7GZHhGxEES3QZDqBYUUKvhz3ptkwN6WEoWm9&#10;YFz3Dsf5U9PMQm82RoKPI35SI8lYJEwd1ho+wRdg8o7E9a8no4Y0n+R51eA9Pw1+637CV0MsWuZm&#10;dAt4jj+NMoHH8fOSt/XNnj11MxotPMfjp6AzSA1tZqaZjvVxgx/MsakmklhZiSRW/mY1hwzEdauC&#10;QfsqIuhMKkKb0YUnOIQ1Rb1gUk1pXjJOz20ou1VhCX/MERGJ0KxCxpKxrRwRExInVkK7qN+sBSIj&#10;Dt2qDMK+ikE4kxoKgRSZwg4+Ho9JjaTTGuJshLX2QfAFE7wjr+PryQxhKZTm6Ku2hmAm+X7pQxgq&#10;OFBklrrx0L8cGcTg8iLVgZ4HbEXKp31R0bw5aG22Wn8Xq/HMT/NAj833sauf9RWtkLcQAGy9/wk6&#10;sDFUsaa7A1kzL5Kk+TwAW1M+RV8LUWZj2spok8IJjr4q3wxNOBtcG83D7qLrxh+xd6DIu8bnqw9L&#10;Jle9tz7B9r7shNaEu8dD0MMvDBfIXVxk8teYLFW+EfDouBKZlQjv3CG8Ix+GVjIqvwLtvj2FcW/o&#10;G9/8lJ0rbi3Zv75mAHxGEifSaZ7XS6PFmNEnG+qyK0iZavU09v1KGLH7EGY1LiecRD9/kISP/dsK&#10;sleu92JsCuqDGlXLkVvV57idMB/d2y8ixRe6YuPDvRjI2FbCsTbRJ8lEnzCWzbq+HoPeHordD8pg&#10;2IEbiJUObYzIJqO9GN3MBvVCzyYN8L8D3RBW9aihktSMlzHmEG6RCljme4GMnej3Vm9sLWJrHLoc&#10;tmQ6jLHlO2Jdy434ce9As4OfuaUnOt5ZgK9ZSW3puZWZlYievkP0tBWDY0vP8ljR7lucMjM4W2tf&#10;LLq4icg8vQkuQpz2vZjUPAAbiVHYbPIeRI5sIJ6AF8nE1c/ew9uUbxUyZFQWjeOorgNFmV6HljJ9&#10;Q+6HyFw74s6Cr50qga61T7G/917/I5YR61+IEDDdxc4RDdGbgOUx7ACexfrrFUyZ+tCqzqklu9ex&#10;ZoAPRu7LtHakTYmYWKkdon7zRvj5U5gmeR0Zcd1QZdA+VFTs/Y4JvYnoFp4Y/5N8ryVvJc9DtY8b&#10;4AdzPpz6fmo6G4zazcNwt6uFb5mNdLnePCSfnouGsos1Vdw1dasGPxjYr43aZTdXt0Wt0UfxKnGK&#10;rpC5WyyzTGIflcahoVJondvXwfFKyZ8w6oig93r8uIzMR7hBpPvnbHRuTfSzB9Flj4kdJCli1fmT&#10;ip7BtZsj7C7R5T8SXW7gfFy/7BI9Vfk8xsr2bLaXPyVr8ZisBdsr2Nx9F13Epr7iLVURckizd1Jz&#10;BIgKDXsiR6JBtUqirrv6Gd57eyT2KXWmAftG7+q41xERDJb+2F10DA7JDTyBGhMxtksIJX/lhqFm&#10;nLiJbF4vkc1Lfvpo7wqaODp1iKOTqrw50IOEJNC+K9JkGxG1Ei/i4tOGaChUeaMKvDz676YHEI+J&#10;c2I5PjHt7IeXem8lxZYS8JCWbWI4oAc2398FaxvYDY6I+fvWwkAx3tnvJfTeKq8gpX1tz+i2OlFh&#10;BilRkA/Jxm5tvqeTeP9g/D2ROiIG8NCzBsIzzHnwxNwLP2AeCZGw/Iw6IgBzTuG7AmmnxsFiQ4u0&#10;z6p7Gj/IB9FwRJjz6zn3gvXzGgYoe97mRJnxaJtVuJM4ipzqOTNffWBqG3gmcpJTHS0XpVv41Qr7&#10;UsSOvI9PzN4ZYWeyWZde5y/RrG98I46I7cm7iowY4nm9NBqTDXJcIFUNsj5EcOyIqPS+0TQixI17&#10;0D7FO3ZyRDLWv4O/Dz1ISxlJa2RMNlV18M29WHWtIUbTqytdP8bLvliRZuuwmm8FFDLksiMiyewd&#10;4vwI5X8ZreT27OKN19BQ1mSUyWUp5bPCAcs6+N9JhKUQlNG1pgMTw6MyMTzSrfnDmCw6g6M6H4vj&#10;3rGRZ9P3F3HjtYZONYV15IjYlCh2ZV8miGq3CbATjqYiW9QxLS9u3lbGGZidYaBSoshiEn/Y7C0Z&#10;uHjxKRqKRoPomHjPR5qNXZKCsDr1EJzaBqsEvrPIrNrBmeuOiBt0Ap2Pml1mdvIVhyeSLKYTJyX4&#10;74nCga7710GXcpJtR6Jj67AsryEnj8msrZ5PCatDDqRTDVeZ0y+7JOwqCaREsayruIYdY+ywW4Ts&#10;bHBlcniabtUvUL99o39t3OuIxA/HS53WwmTeEK0JYRVSzAY7+WfthFW1jcCO8nFF4TFlQa6QP9iy&#10;GkEd1PImyIlKaXKikqliVLCx2e2NXRzc4IhIJS+tT4xFrBnjW245jClsWsKuXZTiNEmVnwzgoZcf&#10;byxF45qBuKC6KRh3RJBJsPYkNxmZCseG3oDVOoTRylMKVQG+gaWNayLwgnp5YFv+pc5aZZDDIdtm&#10;n0yJewzDgWex8HdqvvrAtGvgMf5UbI7McfPosRn3d/WTnFB68lcLCeNtb5V0UaLjRkSXI2KI53VR&#10;RrUPIurXwfTLeh0Fo8ap0e9LJo7Qo0m/IwLGR+ZDG2Oy6ZaiAXZ5mcxLQye67IiYHdQKCIjcjoX/&#10;spOPIN18n/awPiCifF8rYbyM52WGptVBmLg+2nix9dbriMhwYbLoFI7qfGY2+ioEIHL7QvxLltei&#10;V0KUzxl2RLRumXUS4C5HRHtfYw4BuSG+Tm6IWWCAQ/qY8UlC8T7YgtVBHVTzWakRXlncDBTFOtih&#10;oQe5yXxGbjLjMfylTlhrYo6JNQGuOyLu0gkqOtCOblbC6P51cLhQVg8YvhGxWTcVWUsnBRUqj8ZR&#10;FV3BDnuN3gi6JLtudERs9bMB+8bA0rjVERFOTsk1p6a3qWKUGHNEtE8N2Kmg3MnRjwOJx5vYCl2i&#10;bogx6sXKoFmPDxAcPA6da7L7USaAzTB50xT4/FX2dXLrETjRksdBrBuhyZ06Dm5wRBiO5Cpt0xQf&#10;WJMSiIlWnb6NGUP6G1Xqx0N33ysNA1na/jWMRvuJmmqnoPRvHX5eaX2CKloYYk8SKwOdbRDqHd1t&#10;+ZfRUw69F69AQBU5F36NZX0iLDkGTs1XH1fbNfC0jANm1JlkJ1v02Za3scjmhlMfHfaqjxiSfUM8&#10;r5O2guKI2NzUGJNNtzgiJNSkMgk1scllY0uhwXMuOyJCThnJRRx9iOTdkZ9HCVT3HYaZCydjQOOK&#10;spw9+o9s/zCR8MiHJDyS3vdSeW2J24usbwGN334JCkTSUQYcESUuTuGooQNpPiXJZxt9SECGQFMd&#10;vsNmYuHkAWgsCy/VKy30ufzqiDC6m03ehCnWmzd2BU4UcihZjqFePDIOT0SrLlEkb1EwGlCmWQ98&#10;EByMcZ1rmsMSGX/TEMwV1psBvl7WBxEsL7Qa64dle9uqibuhU3t36QQV+8VAhansWAe96yXH0a03&#10;IkyGy/XG4hUBsN7yl6GPuMjGOrQbkV0hTzEDd65IxZsU9iizv5y5EbHVzwbsGwML41ZHRNv7lyhy&#10;2RGhun4d/NoMw6GnXhgd8REGNy+Nh2fWYkrgWtyuOgFfHF8uJcMbQEF4lCRuXj2MNVFLEbuVJmVT&#10;7UJOOyKTkDiZJiUxAfRE+xFtSfUplZ+USPdbTjkiVt1Bremp2G22WIbOoLFl3BFxjIfe4A6z0aoa&#10;XufEjQiFhJ2CQgoZqUBjyseg7GFl6BeFSs0RYetu1BEpRaqU9UZD1fbsTTCSVkxj8mBovvr42ilH&#10;xBw+aSLRbGKYInXaevxfHO5YB9XrI0LU/EJHcDVF7JQjoovn9ZJnzEk3bpwa/b5ItyiDBm5ENB0R&#10;fbLpFkfE0alotjkiImZZt89g2/qFiFmZQJJ6aTEOkvA/bCuSY+Xx6kTLE34sQfjRxEJq6G14j/9D&#10;nDIvynAYHqXCDY6IUzjaO4yhFdC2Yf3CGKxMIEVSBGgqYNjWZMTKM7l1ikx+d0TkRREUO6a5iIZO&#10;KESrIfMqDq+JwtLYrUJStmA1+EQiKXGykAfLZKsUqQTXW30zgFCc4eWcckRc1QnucUTcvQ561yxb&#10;bkSYbivVCL17N7SpbCrQ1mQkYoxU4BC1mgPZVRQf6OGHjl5lQa52rQ7Gs8cR0WHf6F0U8pxbHRGz&#10;0eEgNEt+TWXIGJEmlrGtDxp/Xh5Dyj3Dffq34tXg09kf3eyUojWAicAA17eNQeeAjUgzX+Ozk3H1&#10;OEj59803Q6p5Fm64EWEn6arfV87UmDEUP/wldFqrp2KOfjx0Y89OA9USpjUdKvs3IvQUdO9gT2LY&#10;kco8JD7965qhKL+iHb61yhmRKFQ1lljct1qSq1qYBgvlUn/eCgun5qsPTbuOCHMOVOTUnLTuORcX&#10;fngHuyoPxF93qzht+shwnyNiiOf1EmdMNvKsI2LeCCcg4eFytIUx2XSLI2JDg2IN2Popio+4fiOi&#10;XGuaULoEg3sE46gyJFOwHMXk9pXSv72zqzIG/nW3Te6X8bWmH3fCEVHKolM4OtKBEkYkefz4ksHo&#10;EXwUmYJ8z4NVGp4Oscmvjgjb1yw3YToma/CRrOvbMKYzKWQgK5DCwtErkWR4u4c5Qp4SKTSjLFIh&#10;0eB6aJa7dIKK/WL3Zt8axJxYB3vLli2OCAunVLVbDDKR1uNqsssOWZV5StkammXAvjEwdfc6IixW&#10;TjXGX+yQ2nFlplXijlFHxJQSgRZNYtDptAvGkRIg0shm1fNBGC2WmWJaW0r8ZieTLDbONpnXBm9m&#10;YJZSS9p3gyNixlnt+645Iiw20XxiqMlMBvDQy5BmZayW8OrkjQgdm+UAleqETrWO4EWtfAdVAWbJ&#10;wzDfEsino8a/LA7WpviBEgen5qsPTHsGHktAU0u+txQMqISpoZ0RG18bF9ScNn1kuM8RMcTzeokr&#10;GI4IO/iw5PYYk023OCJgMejqMe4s/0gZOuuyI0LKvK66+BZGd7Mu58Zy5WySpwV1IFZerDQ1FJ1j&#10;41H7glo1OKP5QM45Iray6AyO6nycfmAVLr41GtbQsJwI9RAgR5KTXx0RFq1hU6jA0YQ1//0CYlc9&#10;x6DRliqb9FGWE2DOe2M3XDZJ7coPswMvdfvCdUfEXTrBTiERk3qhCvlMja0DOVT4+gipIFgP7W3C&#10;LJ1buGxxRMy6z/H89VKtS3a1og2y1REBqdgq5hE7tG/0TpY8515HhJw+xw+vQU7UnyNgxzVs6SWr&#10;V8ZKy75KEnVvkERdKWTFmCPCvDGSwxE4D1Oak2so+Y80T2rg0xCeGs0FNXEhC1r64CBFzoBkgJK/&#10;szJt5gQi7yAc2R+KFprl2NjGQOpNhybhWJDj8r3mRP6AHbi2pZel/J2GccwqeHkHHcH+0Baycnmu&#10;OSKkJq9Y5vCBGu3W39aPh16OtNxelBm0AxfX9HKhfK98TKnUIgnVhKpzKD2rIcCZhD88SThHJun7&#10;sOPiGvRyVL6XOT5lemDj6c0YWF2rQL0z89WHpaaBx0qpPtUuKWiuNkbCW9QquOijQHrKzk2GMdm3&#10;5Ic55nm9FBp1RCyFC5T6TX0uRr8v0m0oNIvEEoc1JdV3LnvKyofLqtM41FX2kq/14ig+l7q0MRoF&#10;XkDN0Ms4FySrsW8uY2ldMlp4RwpjVXMYdI1OZXZUMexSOMuigV9aPe7fHK5JopSsCjPIR8wBR0RD&#10;Fo3jqM5nFNtRxXZZV4Jklb1KK/pS6QI753NEtE/QDcqWuaiBN4KO7Eeo9uatFwkMLn0QgxS5c+Kh&#10;APm7ubImS2ovgx4bT2PzwOqKvCXLcEwWaI+apGNBjsv3mgsbBGDHtS2wmFsOihe4pBPU5IK1EyBl&#10;mlVotwLUyDqcmIKyrSJJ7lcZBB7/GUa7MqgtZPY4IpbDjTI9NuL05oGkea1ONtJ4TJfsmsM4Q3H5&#10;XJC5JUbWuVlo2izUpoKse3JECMG67Rv9GDjliNCmOZtHViRdrkHKLN9FTH9ZN2+yMS5t64PA5Iro&#10;GzIDfd4gXZR+PoPlYdE4+UcrrDqyT2y2J/yySDOvpmgWmorawadxcraPueNz1oMNeK/sEOxAb8Q9&#10;jMO7knORusIXTSckWZoe2sxVntehEwjBs9wFr4FzEEiOj2ivup8TQjBt1U/wXXUE+8yNCmVJ7UJS&#10;pD9aCw0br+DQ5V/hE5aATQPEjAja7Khr+9GgeYJCfX7amI8090pKuoG7P90jDWMUJ1KppGJUI1Ix&#10;ivabK1MFpP+c8CveoAaK7DmEy7WDcfrkbPgwJyvjMCa26oIokiknJCH6txaa7GVcIc/+6oOwhE0Q&#10;SMk6h1lNmyE0tTaCT5/EbB/WEZQ0udnwHsoKixiHh3HvmrE3N++7Z/1tUPpP3ECbdXcR1ZFSpx8P&#10;nStBOzrJ5sWaOmXgyqE0ZDxNxa0H1vPIenACH7VpJc7v+FHMfFvZwVkcmTkTtZQlms2EETxOfIQ2&#10;rYgAE6yPH52Jt83tqq3n2civr9CZlGKdlvEUqbceKPhXnkBLkxjbobsXeUFY/3S8ODQWF+dIvW4M&#10;zlcvjsyx9WxPeHqUF6jL/uTmYaxb/ilOPmqEuV/twjytzdhu+Wm9FEjPmRPgi8FLaLyZgT8aRmDD&#10;6Iqasm/K/BwDSw8UZH/9z0QPsHXQy/N6SXRCNpiRaKLJqVVegyimxdGgRhHsOXTZmg90fX89fiZy&#10;yKZo0a0KeZUcuqKNhmLG+H+CqlX8fAUbVy3Bvu9KIiD2KD61MnL0yqZcBx/H0Zlvu9AJOAN7hzdC&#10;wNo/0IAdFD25ib2RIYj7riImfHEcy8VutqKOJPvIsQXN8c7SdPhFX0MMyVkw3PFbODyYg19ajkPQ&#10;xOYin1/dgFkLj6D4yC9wfLm8eSgb2X6pVJE2DR4kiaFJC1rCV3XPYrrImm+Ny6IxHLV0oGDYzvkF&#10;LccFYaJwaPcEVzfMwsIjxTFSsRZ6REZz3yeYfD6wNAYK9sDP2PAe08Ek7zJpAVr6ijr17LkP0dS6&#10;6bzDYc039KQJq9CEMOMPNIzYgNEVtfY1MubnA1FaJMZKtizJ5R4oUd0X/q1ps1y6t1zGrz5hSNg0&#10;gJRU1/uTGsl5DcScwG6SPCYgZNoq/OS7ijTxtDRItLIFyjRDu+5e5OCQNPsjdVfTXxyK2ItzIOwG&#10;8gTlYq9LjXPF527cFZvRWjvsqaSiYyNS0VEwGlDFYjSgRpE9xCZR7vnO6AR9dplAO200feAeTHLb&#10;SJjnCdxosw53RaOBbPEsyd/+OpjzuYjrpmyZoHeV5Lom4/efsW1AQ0ylB5K+i3BxU1+UfUXqeWP1&#10;QW0e0rSnrNaOHJS36w5xy09CUvqLGBp7EWzL19QU1bQAACAASURBVEO7LtklBzzzGrTG/GtkNypT&#10;G16eJD0k/Wf8v3fewZtrN+KgXOZ0yqiVjUma+J74qA1aEV2nlGtLgRAH9o2eyZJnDDsirCOu9fct&#10;3ZLFv9Mkm2OI/2ovvqFJHKo5HFLn5bvyL4lJvOWkrrtW/8K67ZJYuV2j/BFXew4GKDLGfz6zBPMi&#10;SUKeojyjQyzIIqVdTMKlS+dxSCAYKF+/G94hxn3zqraakyZGHov/CnvFyaGaT2d06NQUDcyGqzRi&#10;1m2cid+G7SQx+on0nH+31xDfph4pGWp7NZ51PRGfbt5CMCPf7NAHvdrT250riCVzJ/1fyU8Pzh3Q&#10;qWkD0ZiQutNaQ0yTpsqJXa9VsDc3NJYwOcjWEOVRv2MrvN3O16ZMoW48HC6E9AAZ+yq5Sdi+5Rsh&#10;B6h8/X7o098XL3w1Ex8ffSIiQZLx/e8vQIwIjOwnJYLbjJWKzYFfodzsKWhrk0BOrtnNGMs/JU8w&#10;o8UMyInWdro+AlHo16c/fF/4CjM/PkrWVyBK6vorfoMmMp7eG4/9SXT9JZ7y80FDT+YMGpuvWHxA&#10;/0/ovnv+Ki6dPyTSTNew2ztkA7ZT4lSkHF8OL4N3X9xpW1lM//DmJ7Ou70d0zD788ISNXxGpSzT4&#10;j4RJjlQsqnWnbTXdIuN5vfQ5LRskfyzxU2ymvEn0Woc+vdC+oSdKXZHRTflgCLCedIa2EjGBP+oi&#10;xUb2aC4jSViF7dzlSY7UEPz20hlcvkA2tx8oR4m6x7+brUwyGOzLppoOlmgx0NncGnJRTvbG75do&#10;1OA5NfxVZMjxcpIDhEvncPzyBeLki3JWvJoPOvt3g28dhZzJPmb6cjjKvPsidqpVg1PhQXEdoKIn&#10;RJ1cN0XsFC//WQqGkB3RsCzqw/FCLKFLSwcSQ+LSueOG+EULb+193x/3F7D9SXpb0oMZNrQp9y/H&#10;qyvka+6PRsw+srZE53Z7hxz+VUzFEqVsScnAtngo9gO6J5Nu31/tFfcWgVc6dELTBuoHWNoUkvVJ&#10;u4ikS5dw/pD4LbonCPSplUkW9rS9iN+fRPQge9YPPlR3WJ2eU/0Wj23bDwvPMV5+Lb4N6pFKnDY3&#10;h1nXkfjpZmwhCr54tQ7o06u9sL9ckWEv50NKpnGdoMMuk/YNAZODzDaikHREq7fb2cqirnXIwKno&#10;cOxCT0wfZy/qwwEfaeka4TVbnrTlIekZHECIgu+ssVWXWT9nonT0yi5Z//3RMdhHmYXZJHUy8dXs&#10;hTiQweanIqMQ15QoNBv9IcypborNXJ22b3SIuWFHRMc3s/ERclI02AsBT5Yrar6zIVltbuOl+LKR&#10;aMWnta/8c44GPhJHwB4CNJyAtp13Yx4WB5wjkIcQoHkiAaRdrlVD0zxEHyeFIyBHQH81S44bRyD/&#10;IZC/HBEpJq7jjmck/0QtCI85IuoJk3ljebgjkjfWgVOhhQCtnFXpo3o4S7q/W6cAc8w4AgUAAVo5&#10;q9JHqHeWdLTmDF4AFrTgT4E7IgV/jQvzDPOXIyJVo6qsEeefdTEMrX2C8ePAA7gR669ezznXV5s7&#10;Irm+BJwAKwT2Du6G3z/eC6G/WwbhT68RKLklHcvbuphxx3HmCOQFBEgOYLffP5YaGIq36iNKbkH6&#10;8raaicN5gWxOA0eAIcAdEc4LBRmB/OWIkMQyIRkyjsQx/2sihnYQE8tJ1iaubFyFJftu4o3Rn2Ln&#10;sl4uVy3IrkXXSsLPrvH4dzkCjhCgm9y733QFyQXF2U0H4THnPE5Nk1U9cvQB/u8cgbyMAC1G8u43&#10;QrIzYXAc9JiD86emmavM5GXSOW0cAZJgRAoAlBWLA8U9RNy72rlPHC2OQH5EIJ85IiLEQrLVsZNI&#10;kJIThWT4di3R0pmkoBxcNduEP2eS93KQYD5UoUDg1pEIRG2jib7l0XzECAxwU832QgEen2TeR+DW&#10;EUREbROSf8s3H4ERAxrLyoLnffI5hYUYAZVEa2XyeSFGh0+9gCCQLx2RAoI9nwZHgCPAEeAIcAQ4&#10;AhwBjgBHoNAiwB2RQrv0fOIcAY4AR4AjwBHgCHAEOAIcgdxDgDsiuYc9H5kjwBHgCHAEOAIcAY4A&#10;R4AjUGgR4I5IoV16PnGOAEeAI8AR4AhwBDgCHAGOQO4hwB2R3MOej8wR4AhwBDgCHAGOAEeAI8AR&#10;KLQIFDhH5ObnwzF02VncfkBKpJBfz5jbiOzo3PrSbw1adAL3Hv1BPlALMw7GY3QN576l+tbNzzF8&#10;6DKcvf2AVCwSiMVtB8S6c35aMzHdPY7YBSFYeTANT4p7YsqGBEzwduO8+ac4AvkWgRMIaz0T2/59&#10;D6JamIGD8aPhTrWQb6Ep9ITfxOfDh2LZ2dsQt5+eiLkdCSe3nzyNZrbvjXlh9lnXsS3mKupN7s3l&#10;Oy+shx4aTvyO1jP/C6KeIarnlxE/Oo/2wzqxDhF/dsSkVhULfT+jAueIMF51XwOgVETUr4Ppl+sh&#10;/Oo3mFZbjzQYfIbWue++ERi0B39+1k3Xy+6bn2I4oaFdAO7OOoMN3YFtAxoiZeqf0EmWLtr5Q4UN&#10;ARPufr0PmzbHYfeuy7gvTL84PH184Fm9Pnr16g+/urSbYj76pUagfp3puFwvHFe/mYbsUAv5CI18&#10;Qarp7tc4nV4GTZtXRbFspbiwNK3Ngb0xW9dJ++MZpyIwuN9ylFp4FJ8OrJ6vDMXMnY/RYMqfZHIv&#10;YMmlEuiVz1SrO5Y8NeIR6kz/E/XCX8Y3016yfDLLhMRzf6KB70solQ3+ien7p9i8+zkOHfwfktKk&#10;Ycu/gJ49/oL+A4qhccUXLLRknMK8np2x5a21+CI67/a+c8d6OPoGd0QcIYQcULZ5yBFJnlcN3vO9&#10;sePZFvQigpq5cxgWvLLW6Vslh/DyBwo2AqYUrO7lj0lHgPYzliK4X1NUKEqm/OsP2B83D2HRJ/Fa&#10;yFWyWeQzU547IvmMbxMxsXQ7RGV6oMfm+9jVLzutM+6I5DPmsCI3g+zHXgHXMOLIfoS2KJfPpvIH&#10;VrfNwuijItk9Nr9KeP0v+WwOrpOr7ohYsPGc+xJ+mPey6wMpviCMGwIMnFMEY7u+SPa6P3HvnAnz&#10;xv0Xh357AcO2FkdstyKWt8j+GP3P1pjy+4xC3WS1UDoimSkHce0VP/i8rocPC5MjkoKwOvUQ/MMw&#10;HHgWC3898PBnOAJ2EEiNqE9Opu4gYMc1bOllu6nfWNoYAf+3wdYRuZWEg7+/5eJNyS0kHfwdb/nV&#10;hdvNTu6I5DO+P4EpZVsh8kEZTEhIx/K22XAcakaEOyL5jDnM5JpSItCiyXT835zLOBdUN1/dhAiT&#10;uPk7WtT6H5qP+ROLl5FbkTZFcCfxFVTKrwviJN1ajsg6vywMO0RgWVUMiaNedPLr2q/RcQOev4Sr&#10;QbJbGPK46fBvKN/xv8gs8xcc//lVvC3/RMZO9HurNxI778EVEnqS31xfd4BYCB2Rm4hu4YlzusON&#10;CpMjIm2gPNzEHbLFv2G+TfTDup++whA1DZs4EW0vjEKi1Y2ICYfHlsfUqidduikxHR6L8lOr4mR2&#10;hE5xRyT/8XfWA9x5WhSVy2RvYBbAHZH8xxyU4mTMq+aN+Q/H4ND9T9AhO33VbALoZvQjeKf+Ffc/&#10;+B/aeT7HaRKetSKtJMa9kU0D5tHPaoZmmf6Le78Ar1X4S7Y4mXTcBZ4lyKGbLASLYmR6gn4v/R+2&#10;kvWIvF4SkxVJhTejW8Bz/IUcuK3NmwtW6BwRwTjpuBKd9+jNe8ibjkjixNJoF5VJ0kr0zkMPA3JH&#10;RA9K/Bm9CDDZKYUxh+7jE707+81otPAcjyfhroRsiQcO459kUw5H+mq0rTwaR7nTrpcZCtFz3BHJ&#10;j4uduaUnyvffjaITEvBwedt8OIVnJJ/1P7i9qCTRtf9H9F8Wxp+GbZ5EPpyZUZLTVz9G5dH/y/G5&#10;mzKf42nRIir5J1kY/MIf2KjhiIDtJ55zceGHeWhkdML5/HnDjgitlhHw0RGxKohU5Snr9hlsi5qF&#10;Jdf6YCerIGPKxNW9yxC2eidJ2iEPl6+HngMDETi8FSrKTxpMd3E8dgFCVh4EfQykSpOPTwsEzJyP&#10;biR06kSYLyZukCrUyKpKWVePsq1oZZPMnZmCuGWzsezjg0h+bEKxMlXwGo1Vd1j1Ru6InEbf3+Kx&#10;bbuUdEvm9K8PFiOol20yW9b1/YiOWWNJzqXz7zECI8d1Rk3lgZzdHJEsXN8fjZg1u7HrspTm6+mD&#10;tx5/hR3JSkeEJAUfj8WCkJU4KIIpJAS3CJiJ+RRMzd8tHImIQtTuOCScfYAsjxKo8PeSECIZFfjo&#10;mhetBhbwEY6ITCJWjsm6jTPbojBryTX02Wm/+lhmShyWrTiBb64cgjjl8qj3r5GYNWIASfYSmUfO&#10;F9U/OIDDQ4qR76/HwphPyTtk3r3mIDqkr4Q1qWYzuCfmn3gkVNKgv+Jl2mPm1li8S0+KToSh9ZRN&#10;YqW1F0uiwnvLcTrI6vJUgRxZk20RmL6UjiXR17E5/IfOxqhm8iAgmqS9CWuWxmEnyVwT2dsHvQZO&#10;xogBjc1yYCVTcrwpXTO3kQogIt3mCnDk774TN4jV3KTnq2ZexeE14Qj9pAzmyyr1CLK5PgpxO5NE&#10;+ZJ4ol6roZg9qpklZImsT8KG5Vget0uYk0DnqDmY1remC4m9mdjSszz67zYBZToifPtaBxVCKB8u&#10;xEerPkfirSx4lKiAv5ekXCirPnTrCCKituGby0miXqHz8RuMyZPHobMkWLeORGDhR6vweeItK162&#10;qqBnYL40yXnTmqUyDAk/diyO1DVHkObQESFVtnwnYoOwhsUx6LOrmFGZrslCxHxKEveJvus1ZRGm&#10;DWmIclRG4rdhe5wo68U9e2FOdAj62igMfXxF+Vofn2ThdsIGLF8eJ+oYqoN7jcKcaUx+tDWHXA5r&#10;fRCH+cUO40NBBuln/DB48mSM62zhIavnZxwkFW2qIvPqYawJD8UnZeZbqgYaWR+B99dhzW6RdwWJ&#10;rNcRXvU7Yeb8bnid6qNBi3BCKUdsWg72IPPs9e5pajciZC0aj42RqmmRL1rpGVptaxAWnRD3OSvd&#10;pIDeaj8UFRmqDliCY3b01Ymw1pi57d+iviDPt5+5FbGC4iMHtQS7vcvCsFrSD+Xr9cTAwEAM11XJ&#10;x/je6Fi3E3lpPBYxUtVLAhRKVngbUzdKutqq0iT9t/ew/HSQGOqie33U+NmiqwJ2PCMn2irXIW7n&#10;E1fxV8wj+TdU6wHE3XkVzcg/ZW55TByr/8Hk+Rdi3L6qYtz+QfjuKYg5J+xNPT9+GW1vPMPSz/4U&#10;9ory9f4fRs56GQMa/1W6PTD6vIU+U+YzwmcmwmeWbw8MfJnwmfRtUu3KdyK5rXhE3qn+Fxw4XAzF&#10;zjzF+oXPQdQk0SX/j+jC4kQX/j/FpP8ke2wW2WP/S/bYP8XqoyQ5vGPxP7HmiDxZ/SmpdvgHNt0W&#10;5yqvpnXz88fEpv3TIpvFST7jzKJERp5bvVOm6l+w5Ngr1mFV2qrR+l/o2nj/F2maayGFxad6Yu6F&#10;HzDP7Ilk4PCU7hiR5IM1e5agQwGN2zLsiAjomsMSxiK8+UmErPoORUoUweOqc8QKMiQBZ2lbHwQm&#10;FUWPdQexrN3f8PT71RjUKQxXvMJlSTmpWNq4EQJ/9Me6g8tAHiNJrGcxq08AsER20q9pqGvfVtg4&#10;IkRJ3cv4nSxqFQzZAfRe/yOW0EOPv7yCchVK2bmmY2OUQW3vsnjlHz7wosyQcRab9l1BFmxjjoVk&#10;t+7b8GJAJLbP6ywk5/6asg4zhs7HIQzCniufoZucoTTnl4G9g73QfeNT+HywBSsm1AWFCHiK/SPf&#10;wriDtNCWBadUEm/fKPBH+EuYk1FxdlYfBGCJg2pcWXhw51f8B4mYUmUIdtQOxvH4kahKh5LhY2xe&#10;lrUZG94cJ0NW4bsiJVDkcVXMcVB9jOYVtPyqEz5bMgpNq76C3y4uRj/COxdenYCE9OUwh3cz3F5v&#10;AN+SpVDZ25OYek9wPX4XTt4zwaPrRvy4d6A55lJMxE+DR4/NuL+rnyJvgJ6g10LCeEeJrJmIH14D&#10;neKqIOjARoyqThb36feIG9sH296RhxKZkBLRAk2mX0Mj89o9xb2ExRgyZi1uW8mBXKZsT/DVK6RJ&#10;p64eXREU8l98OucAHr1UAs8fd8XWPwl/gYy/uivajyYBsR3nYt3CoagryBdJEl86EuNSRlqqPZFK&#10;acMbBWDtL17mOf2a8D78hu4WKrm5ErdqOhuM2s3DIBYQ8UCJRn6YNG4GBndvCE+bsiUiH16L8Uer&#10;0FTUDj6O+JGUC1/G3yqXER0iuuZTgHUbg9CxZjm8eHsPRvkNxe7f2mDVt4kYReyrrAd38Ou1GPi3&#10;CkWqjJdf/ltlCFE5BubLYsavvBaAyO3z0FnItCe/a8vQ4p2lSHfoiIiPszUsU70BSv7hgbc6eqFY&#10;2jHEn/4ej00eqNGyCf64fhP/82yEjl7FkHZkn+CMEWbF5vu7YMmtNshXzCjW5BOiY4Y3QsDaX+AV&#10;dAAbR1VH0V8T8D7FVE1XqW28khx6VGiJnn07o6MPWYSbh7Fu+adEDoEKw7YiOVYW+8ye7xqEkP9+&#10;ijkHHuGlEs/xuOtWUU8ZWJ+MwxPRqksUblcdhpXrP0A7uj5P7+HcxmCMCquI9YIsWK+B9S2yzj1I&#10;954mrDY5/exOTj+JrpeNTyxD9CzfH7tNSmNDpE+4rR9TFocdnYhKN4anSxF9+JDoQ/maZO7EsAZx&#10;8E3cjaHycBxh7BVo9+0pc5iOKWUp2voEIqloD2n/fYrvVw9Cp7Ar8Ao/j1PTHOVIGN8b9el2MTSz&#10;48pMlCG3E+nkdkLpFlBd7vv/27vy+CqqLP1l0QQihCC4DIIyGZBhbUhUGqRtUISgLSABZAQVwirQ&#10;DmkkdIKASjIgmzZbWAII9CAim46hA4o/W0EUwkgABdmEgAIBHgETeJCQPreqbq236lU9Xkbt4f2V&#10;X959Vfece+5Z7j3fOQWTND3uaX1EQsyLGdhVxwy9nNw4/4105E8kfAJxSgVh+36iNb9G8haG9C9q&#10;IJNFJ4IPT2OKaRaO/+geTvonDGf2lCN7+nXsIRXUZkYVbBkVra6B1/H+gkskZ2UkZ+EkZ1XIz6sg&#10;ObtMclZBclaF5Iw/W7s1aNkWiKsXhngKCn7aX4G1n1XAHxWO5cdi0Vf1nSrIxhaTja1Ard6R5GtF&#10;yYVQJPVcis4zrVWz7FO2LiOjyRVkkaFK+bA6FnVRAP5+umV6+Ar2jruNKofqQOZiVgr/6z9Rite6&#10;+5G1JwypudXI7xQXD+A2on32ccKvKKie/IkUwLwq2c8WN5Qh4GHCP8PQGwtE6g7Cuk2Z6NiInITT&#10;K9D1yR+QtWMMqkj5blsRn/4F9pH0cyUiO4In8HjOQeQNIEZTfnjNR2eh3fLz2NBXO0lmV6QvV1lL&#10;1QVUC2JT3tZDIOJojJw4b/8OOa9vK+L0V7lHKGWjMaVs3JOOL/ZlorVOg/qJ3rpE78X22fhmyxCo&#10;dsImEDkyvwMaU/mLqsM24ce5HQ3K2OqcKoq03XKcJ+db5SYzQC9XwVqVmU60OqRmeaaL860uBq3b&#10;hMyOjcgJPI0VXZ/ED1k7HMsg73ujA+YnbiFAKZ+rH2ueiUbyqjgCmp7X/m8XwDFZvLcf3vc/heXn&#10;N0AVLW7ALc4dvYdt+I5nMC9QbrByhXqIZPu4XrPT75/+uCfWKlgHda1NwRCjiK9rdb2RdcAcOAYi&#10;aIupu1YhpXEdWvPtpEzn4sFD5Hypz8vE7i/T0VxvyRkNfyjGLAk7wY1+KZ5afoz2Idfy/ISwOlI/&#10;PYPpThdEARTX6c1/QsfuMySjpn1iUL/DEEwWnPjLAPfdYsVLa97hVKamqOmBBVlN0SJjHwEQdQrc&#10;lp8e6PXTnqpLlZaK2lKetebASTR4xIjYlds+veYZ/HvyKvhIJxwnnaCBSpXUsq1RZBivkGGUOedZ&#10;rlSnWCwnnZVU1VKTnPI0leqpn+JMoMVX9qHFUJZsxov1H8e8IlNqHt+3badi16oUNKaDILCAde6D&#10;OLSss+KEupBHH+mreObw98Z731KVP8NpIdOHS/Ho+QCBiEsbxHV9QJsmrZJdapbmYMdP2EkOoz4B&#10;Q95vsx/9Bp8HTOjnsmFNeeTzNK+FtJ4LOuGgKmP8GfHkpO4jJ1W10jJO4sTjyDmYB2am7T8ebaO0&#10;bVzqdu6AiXS1n+TqbjqsXKWle3pbHwFFPDUGJpvBh4ZcTkLBfz0d5EjX8+OWdTV0p+kVtJcuUEBH&#10;Tv2wW8mHiBEeuHLnvN/6OEOZfv93l5DUvAyfUCCjx5l4G39VSRFjwVAsyRnHTlwmObtCchZOchar&#10;yBkPRMIpgI9VDxCAMvIbLqHf+yAbVZ1slOzI+7dcJH+qHEVtI3H482qaPyXJmbh8r20gwp63/SId&#10;mtGtRe1wfHggFl3iyunQ8RImNIzWBUsBjB3/etNF3Df4OkrP0k0L2b2WA27BgmkxSIwzYUd0j+Pp&#10;9gZ/0peLgfc/gRwqspHy4QGyAyEvu+KSoModdmOBiOE00A9fUSmq1j6DuQ80QurOuiR4x41ReO5A&#10;RD+RA3/v93DlnR6IUgxSXEouChcl2aeAhOJGROGj9/4bDhgRwby4E9UkczdVTmhuWj1yFOv9FlmF&#10;iQRY2qEBloT0aY68hY/M1D0XRjcl+hsRxfjFpSC3cBGSgsJj2gci3ukS883vK6Icytqea3gL182z&#10;XGjX721nHzYYfBYkdzwzzxLwWbYfd0DbzsQBujVoKAQ0+ml9Yml9/FQtSnDN76NAqSYFSlG66mRB&#10;ByLGU9eSoiJKg6qNLxUMkcE5V4k5gg3Z36LV0CfI8SVFF02Kzhy00VhW0apR6k6IZdmjYmJpE5sX&#10;YkrmNKxj6X/851F1qKRhPh06aF6kYyAieK1wvC0/3dPrJ/mKpU3mJyfdENyzOYQoEHF6DqdLO8EP&#10;Qq5snGIuJ58OjMYTOX4y8MbDIFp8PNAoFTubUCC7lwJZp+W2C0ToN9xBjEr5EFd4NCXct3QbJonu&#10;p67lsZAOaurRQY3BcKvz9GN79nJEDh0I3ovVSYc426ADdHPv0qZJ73fAiHAHO84EiBbcWDix3Lei&#10;K2qSZxZFN5bFdIskqyGuc+lPQ665rPdWPv2jduDH17cuHZgdpwMz3ctyFZmwTVFSx3qzjXb0iG0y&#10;d9QBs66WgqpxzbFVvTnyuj5CJSL3BTLfYvGhrnwVD/MICf/1XuxF1Bwfhp0mhxzkrNckZ90XF0EA&#10;/OpCAL5dYAFogUzijKrYMUqRMsXJNwcuwvEHLpEeKcPOuhEkZ3LKGP/kDvSR7gHZyBoKuNsuEBEF&#10;FhVkYy9IPpA+OOHPDiYQYfPfnlGM39JNTe2UW7H1D2VoPykceTuqee8TVVKG4+eu03TKcWhLGZbM&#10;oGDqSBiGvl0Fb1Lan8ht4Pre0k/u/6zIhkebHsLhIQxE1B2rXEubnG2R8VavqlnKRk+kT0xF//Yt&#10;5fQJ/cezwyly1OUHVnYgwp8vVuI+iuxrSpG9IT1ARJ+fSrpFJ1OVBTrtU3p6GFliDkQ0JzsqNgE9&#10;0ycitX97tPRUIcY+EPFOV2hB/qEJRJT0Bzoi8ukNtXTCNgx3bNbnZtrtMqWyCt2VxtTvgCGvTMKL&#10;ljQjTnsTZO7eC0s8ym4upIBUlwYQokBEnrUGEjfcIIlI4u/VB0Um4+ul0aYb3cTy0je/NRZDJ38I&#10;yqBjx3WGKjWVGoh4oJfftAgDsZ8lEAlCrhwrOPHnGW9dFE0pTi8SLbBDIEJHivLhk/7QygkT52F9&#10;hKkMDgIo1CGubBAPLFzYNNnKOPBOu+nS9zNhAVvjj0cIUkZtCOLzhi51jwU5vQvQ/LZ1WLdbd3vM&#10;xtZ9F70KdSl+fA0SZ2D/jlGGzuHu919lBiI2uhqiFFqv6yPgKZdTu0Ak1HISEv5rdGz5ow+PLgbu&#10;rWU+ca/A2WOUrkpD7XqK2Aci7DDqAh1GURngfrdS2qTsmHkav6GYslnIIU+MJDmrZpIz862Fl0CE&#10;0qia0i3QvjCysTUsNja4QISIo1SsrIfouYRLiaoTjlX5dDMTClyGlOJ1GWk7me9XnW6erOlZaiAi&#10;2JNu7OqveUwlBiIxqH1vLSgpezKPyi7g1Mlig1Eq2TUHfZPTsJ7lQ7MPAaUT+i/Aimk6oOSvJhDh&#10;JyKmQEMnIa4dam6QbRSj8DkluzCnbzLS1hNIV2YmBXj9sWDFNAHgVehRyAbUkvceDF3BByIywHoJ&#10;vvh6DzYp6NNS0qbsijNgACerSqoe0hRpu0X5vjyQ0PK0pdzsV5vQadJww/Wu3cb2n9iI9G59MCef&#10;ZFkaRGlG3cZjyayX8IgEpuen7vb5xpb5VUogYvd+HWWq46crUMC/Lj2LYzLTA2CMglOBHH+xkzAS&#10;+vQjJ0dICmIImPz+17uxTSkAUHbhFE5SAQpDOoodPz3Qy/eYMDf3ZwlEgpArl4FIbJ27INUFUD+l&#10;5MCwmysTzkGoNgi3Q0eTrvnkKhAJLI9eD5Xsxge2QdzRdWfTApXv5Wlv5BkqgQdzrhOxb4KHynKk&#10;eeRbV+Zgyrg2ltox/v6dWIbn5JRhJaW3lG5P7l7bxxjk8DWIqU3Oq8FKk5kW7CfhFvceiLjW7dL7&#10;uK6OIxV0mJw3SksRptB6XR8BMZwfDvIeUjkJCf8VOvwldJB2DfU/qoretay0cbxEVHcq67v2NktP&#10;JafAAjyQcBmIWMbz31MMYw6Syi5Qs79ifVUvL4GIhieZsreGJdU76ECE2OffdREJCeXYp6ZoBWff&#10;zL/yrSimW0wKymx6u6iBiEvcYWhm9ct4SiUGIslYcmy6EUjHabYAxCmt6/AufLRmLlV8WiHlkkfp&#10;cRS/mkCEYxnsAhGb70X0BROIcL3kO4xdH63B3NdfwwqZmSqQ11ns7G5EgqEruEDElzsMzZ7OxtVH&#10;pmDlW8+iVX3CPpBv7zqACxiIMFsmg9ZlJqs0YQAAEG1JREFUQ52IdZS2sKDTQQPuwM32LCn6X3xJ&#10;FdQmZs2RwPGErFTA9LwChl0gIPi+UgIRQXqkmTD+Xn2BAvOYKrcH2XuB9vXJi7i1jgI0tzBVLFe2&#10;gci+2Wj70Ejk35OCZSvHo31DGXzuKTXLA72/vEAkCLlyFYg0QcanuZDqAlg+ukIBdpvC6UaEsB/1&#10;qFiBAdTvJhBxIY98fSxpZTbzdA5cnGwQd3Td2rQA5XvV03UFe+Rj+LTzWGAGngdQQrwUvYQv2viv&#10;+K+7X0WTnYRliuOpnxREFr+FS73uxqYBxeTI6xJC+BokL8ExqWqL9RNR7U7UsRSU0I/zFoh40u3K&#10;a3hqH+VnEQ5gIA4TiH3YHZtN+Bqv6yMgtiALTVtk0BFWoMA7RHISEv7LdEjN8l4Oo35JNilEhH2o&#10;R9iHQoQj+3gsOA6ac8EpEFGdZ5eBiGU8D0SSbyE5EzcQjKh2C8kZu8n5JQQiZeRr/IS0r+g26ICc&#10;onVgUUxoGuJyXrSIpEIx1rVSAxEOXXDjhPyTjKmEQMQGB+GWYSrAUXcN/qsJRBj+Xu7vIa5wYIP7&#10;ENLncN1MvHR3GlhCYLX6BFYrQuKM/ZTjaeqiY1kT+9Qs73QFE4gUYn6Hehj6iTWlKZSBCCWuS30q&#10;tjIg5Le98G4zU9qCW1nl4/zfYU5Sc4z4hFXcYMBiToddQMrXVgeMDGkgoqUABnTSRHgVr/Tbjmcy&#10;8DrivyQgsU1zMHld3d2IcBk0pz16CkQ80Mufa8A3aNZbzil3eXplu18d1t2KEQlCrhwDES4notQs&#10;D0LgEIj4CYwfTWB8SgSXcYHssU6BiIf12Z5Rj/K5C1HXXDgiqEBE9yOLDfJq0wL1ETGC1ln6bW9K&#10;wjWC193wn1d6aovMKXcga3svFErVAHmaLt2WzJ+B8rF7McJchIMHiDeUBuIlEPGo21XdytJmqeCB&#10;j26wP5mEgs7Gyl/yMK/rI+BtgIM/4WrciJyEhP9sVjJWYkLTKtT81djNW5tzKRVu8IPcEornYggb&#10;aQwInAKRgqwLVAikgnCCVdRu4Z7G8yBIkJpl5amXQETumUI1TcjmxqnFPMzBVQuqyqXnixNYnf32&#10;NN1aJGyKRP7CCOQoKVqGKlqO27IEqV2uYwhVxhJ6WgECEZ4KXFkZCG40ys81phICEU3JmkFmVr/X&#10;WgFHtlPMOdEFIkrFCp8FNPrzVs0SGVT1lEoEcFXLLpqAikLDrDkdIj4KweodTiHTUHlHM/o3Goh4&#10;pyuYQMTjegYRoMoyqBnqxMRGOPzA1MAgdZ0D2mF+IraYGl7JTuN+NcWIn+SJnCSVl9Ipn5IOxqu2&#10;CMCjzlWzxCd4PP3D30JQNcuwEe0r8IiUEquA1W3QNrRZuB7TAxY1Z+uZhGKqZiUuHamkXpwwlqi1&#10;uxGxc+Y9BSJSjjk1Otzqoski1ztmYDFjzM+SmqWBv13LVYAu32rlP0FlPtdGyTYQ0SqU6fEQjoGI&#10;l/VRgd+iqlnW2dsdZpirsFltkAebJr02UCBCQ/jc4xOReD4KL7CbjCC6X6slyaNi0GVpoZSixT6q&#10;jqG/hWB+CRfHHHxBRTjXC+8lEPGo23VzUG+w4+JQ+vu5AhyN1/UREcjXzOYWm2Q8pHISEv4zU8ZK&#10;9Jahdb41PUlPpYQhmUX/cagwZQWfaxWvJuzUqnHZByKC8VLa2FWSMzcd3r0EIuzQV6ZJVBEsmNQs&#10;Vmb4YQokxim4EGsVrUAbg82/DF2vxAoO3iqo8lYx2k2toDoS0VqJZd0jxTfwN/uI2HM9kBHeRxVX&#10;EqjiCuqg94zVyOyj9Axg6P9z53DRfyeaNiCFyQzYhHjkb52AVhygXvI5xrRoh6nQdZjkp2TUs4P3&#10;JWGTO3doA6a+8Ees1IN+lVnbOS38FC3+5c+wm/o8xJT44IuMc6ji5EXZspfz3h/sNHwPXYcrSCdq&#10;hrRmUCskS5WudP+XrZ6wPDEv1VkUdT9Slr2HqV2b0jxZuss3yOndCi9T11QNM8EU6QTE52/FBI2Z&#10;JPwtSPhhapJjt7ROndW90hVMIKJVBardbxX+Pr09br98GScK3sHk0ePx7gF/CDAiMu2aoXaRvqRn&#10;F5P9druQXvA2evHOnLS2S3r9GwbkddF6PlBd+zcefhBpe5phylck07x+LuF4sn7fBhnm/6unelFI&#10;5P0c6L2lJ/dgyctP4g3DWrtwdvj7d/qplyDrIzIc7VsqKVJsH373PS7c9wCa0zb0EVDzfgIUF8W0&#10;weh3ZmOMUjDC7zuJ05fOoLS8JRpJ/TA1oL6xKo+dPMkyMP7sE3jt7dkY/uh9WmU8alj3wZ87o+es&#10;E3gkp4DKeWtemFoR6KnFOPRuf9xDgaOvLA4/zJHL+kYlUvne9YPQgDrfnDv+MRampmEGVeIy3EKq&#10;J+tPYfGhd9H/HqKTut7GxcV4oPcI3dA1phs6xkNKFZw/HI/eR4qK+Ld/cwYe777Qcx8RYw8L4pun&#10;GxEmuF7lKlCaEC8PGSP3KhqjFLhQ+i6dKS1HS3nx7T82gcjpz8egEymf/Yn63lH2+o6/wL08cp1U&#10;hKj7WR+RP6Nbq3hZl7P5H92P01G/pfRO+cm2t6pubJBbmya/yQXQX6sKRWV/rFXZnDmufcvlxxIs&#10;89sSe/0m950i9Gwd1iMnE30U3kl9eM5dhP/OpmBm2v7jxTZ61O36l/IDPEHPLnWYp/URUcQP/kwl&#10;4vlQt76Kh3ncOP+VpoXjwqiCmKhhoUanlL71OFXPos7e+qCCjRAHFtTrY8lFPDTgOiIpLWsPAdU5&#10;ZtvzeAK8JzDAO4G/Z6yOJjmLkvZoSdFVkjNquHhntCJn3gIRHKH+JI1ZeWFqlTUlCvOHV4Wsnikw&#10;zbiM7gs99BHxlWBgs2tomBtLtpoD/o1VtAKnaMnzv7qiKuYlyzTKn+v4/oOf0LlnOb6vFYG1e6pT&#10;aWCzDHIcrkn+bvYREasfX0EeVi7KwLhZ+VQSLgHJIwegd6ckJLcxGquSXUswdPAorFYBvex5BPZr&#10;3Q/zlr2JHg1olf7+Cho+NRUHr0SrnbxLz57C1UbDsXJ9FpLUFuzUxGtmB7RJ3aaBsBu0RcqfJ6NR&#10;3oMYTP0lEgaMRfpLg9AeX2HD3/Lw1wUz8RFVNop/bBQGP9sJnbt2kpwuKHnm21RsfDfM37MOz4vq&#10;pVM39ryVi5AxbhbyffI7RqT0xAtE69FtS7F62iSkrZNegvGpr+KFF9tA4oL/INb8Zx+kLNkL1JJB&#10;oAxsXXpHB/xpzttIT7pHTlFgz9/wN+T9dQFmypPFqMHPolPnrugkTZY6KG9MR7c+c6Ru8PJHBqCP&#10;afUZMhbuo5+MR+qrL+DFNoV4peFTmHrwCqI58JTAxqeuNsLwleuRxd9pY1WObpuLpbOXY97K7WCB&#10;T9Jzv8MDv3kcnZKSoS6tF7r0fEseiQG9OyEpWeGPk207+g6eafcCVknllBi5rHhBDibXn4yOVHIi&#10;vvsUjBvdE4/gUxP/R6NHH1rjC9uwlDp4z568WF6zkZOQObCPwk/9ixWnWh/wOs2Lf1f4NnomDMd7&#10;rNSoUoyBgTsv1EzClPdWYLgaBNIPTn+ON4Y+h9fWn0FVaWwZLpw6CzTtiZkLstFfP5YN3zAQCb1z&#10;5EpSbLfUbo3uozPQ+/I4/GHibm2t7/6RaJyGSWnrqNFRPB4bNRjPduqMrp2aG3NZS/bj3dH9MWI5&#10;ram+hwfjac8pmP2XIZAbwTM5y8Lzw6fLTfT4h8Y1SErH4uwxeFiyQkozx5wiyp39kHJnuwTInfVh&#10;+/yxyJi1Dl/uI+CzCoxV+FAvCekLZ1m7rVPt9GHNnka2yoj6GJd7BK83247MJx/DOL55lSIBy3p8&#10;h8f65aBqwkhMyhyIPhIfaK7DmuHp7JNaQYFxuTjyOmuI4pZeGmopAMEWpj66jU/G5bSpyCMdOGBs&#10;Ol4a9LSsXyyfo9i2dDWmTUqDrCpovw6R9wJ9gdU5szF5saxLB4wdgV5s79ctJL2zBosWz8J7+T75&#10;N6N7KHR5kKujbC8ElhNWfCHr+eGYzjrRa4uP2Aa0PouzMUZefPuPCHgrFSYpQ8O+s7A0u7960GTW&#10;m0Z9x1/hYX1Yt+u3RmJQ1kYcVHWktHukPjUzF03H7y7l2duEPW5tEBOFQDatFAV5G/C3vL9iwcyP&#10;nPcm202sDG2fXHRRwObOTLb7Vg5oXmn1Mc6bbmmlm4QVfamr9kRBV232vBLsWjIUg0et1tkXSfGg&#10;db95WPZmDzAzLfwEYxtd6nZmX40f5caj4HXtBlkwqcDrY0eM/DC7HizSl659FTdywucRPP99BT/h&#10;zdnl2LT+Oh1hhaFPt3D8plc0xjxmwmFQR/MV1NH87zuo8fFGagrIlpc1LqR+Hr8bEYO+zSPUQCQq&#10;Ngx31VAYW1qBYxfD0C7tFvx3egxUV4y+5oGI2/HMEd+15BLJ2XWSM93CUdDQut8tJGe3ocEPpaSr&#10;rpFNu077JgyPjY/A6B5VyW6Xk5r0I2d2GUhNIi4hgnT8raQLoyXbU7LrEhU7KqNiR9pzY+pTF/Zk&#10;IG3qdRofjrHpURjU8jo+3liGVYvLSaey54Rj5IAI8m+IX/lXsWnhNcz4MQKTx0eSbq4q+XG+ghJs&#10;+J8yjM+4TvgammtqJCY+z+YkbkgIXMHsjlcwjpovMjLr3BUGVv9DAuWXhaHDkEjMee02NBK1VvDT&#10;4UWs0gS1mHofcRG52UdErH/kU9Jy45dOYFbpFuQyjY9AtTtl4LHlo46hHsq3K92PRa9XxulBdNLp&#10;DXs8ewOB62rhrHV+5ncrp33lgUC4fJx+Lspv9O+VvxaBOnnHcnluFuCf6PkKHcax7BbkNBjb1efo&#10;eEZM04GJtXca/y9eT/5fKz0KVcL1CIYuF6BXdYr8+TqZMdF7O3WN5+uurL4sX2Vc3jR6xaBLPzYO&#10;rI3Mll+7aCAm4J1u7QKCOnVjHeWbvUYgm4Y9x9a6aqmyp3TzshSA0M9Zkx8SINxJDeTsTLL2Lrv1&#10;YmtD/YJ4p3NnsTJ8q5exgHwgJ4l1Wb8sKmyh7AX1Gfp9ZBovv9Ne9wSmVyFBlT/OFx1PnXQbp8PA&#10;CfkZRKBJhpX9Tet78vQlqkAfYH0DyZV+z/BHOa1/oOfZrbXuRuTLQTUU/SvmuUjPOO0f1+tDc9Oe&#10;bZRdoc0yr5lbG8R4YGvT9DLhYm9+9yYeaP0dsgI1UQ2wxxh9F2+tYy1776H/gMq7APpBnUrQtjGw&#10;bq8nKjlPtJy8Wj0AeN68Vx18DhFPeRGBRF3KrHlcSOTE+nKv/Pf7rtE+o1sG/adKJPkB4cb/+ctJ&#10;l5QbdYkygoPE9Tcc89rQLYXkT4WTjooU9nbzOl4/IekWRHIHI8gORWh2SO27oY2W50cNAY+X0d23&#10;fj+ZfittSeW5nAd6utm7alTgtNTXw8Sy2ylUOKd/vka3iMcasN55Uxp+a6ZV8FOeoVHT1ARcGuph&#10;HwdQFb/Yr4PDiPxiybk5sZsccMkBUW19lz+9OewmB25yQMcBp6pZNxllywF2YxEcSP0mUyuLA3K6&#10;1DEM/rgQf+ngfINSWXNw89wPPriGtDSDe+7mZ8IxV86V4+gZIPaeCPxLtcCP8To+8BP/f4345pvq&#10;JoKVFOC9famj+yJB2tY/P3/+AdfRF+aR8insAAAAAElFTkSuQmCCUEsDBBQABgAIAAAAIQCKMP6D&#10;2wAAAAUBAAAPAAAAZHJzL2Rvd25yZXYueG1sTI9BS8NAEIXvgv9hGcGb3URpKzGbUop6KoKtIN6m&#10;2WkSmp0N2W2S/ntHL3oZGN7jve/lq8m1aqA+NJ4NpLMEFHHpbcOVgY/9y90jqBCRLbaeycCFAqyK&#10;66scM+tHfqdhFyslIRwyNFDH2GVah7Imh2HmO2LRjr53GOXtK217HCXctfo+SRbaYcPSUGNHm5rK&#10;0+7sDLyOOK4f0udhezpuLl/7+dvnNiVjbm+m9ROoSFP8M8MPvqBDIUwHf2YbVGtAhsTfK9pSqkAd&#10;xDRfLkAXuf5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6382igDAADwBwAADgAAAAAAAAAAAAAAAAA6AgAAZHJzL2Uyb0RvYy54bWxQSwECLQAKAAAAAAAA&#10;ACEAelEkekKxAQBCsQEAFAAAAAAAAAAAAAAAAACOBQAAZHJzL21lZGlhL2ltYWdlMS5wbmdQSwEC&#10;LQAUAAYACAAAACEAijD+g9sAAAAFAQAADwAAAAAAAAAAAAAAAAACtwEAZHJzL2Rvd25yZXYueG1s&#10;UEsBAi0AFAAGAAgAAAAhAKomDr68AAAAIQEAABkAAAAAAAAAAAAAAAAACrgBAGRycy9fcmVscy9l&#10;Mm9Eb2MueG1sLnJlbHNQSwUGAAAAAAYABgB8AQAA/bgBAAAA&#10;">
                <v:shape id="Image 1" o:spid="_x0000_s1027" type="#_x0000_t75" style="position:absolute;width:45720;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tywAAAOMAAAAPAAAAZHJzL2Rvd25yZXYueG1sRI/NbsJA&#10;DITvlfoOK1fqrWwgqIXAglAREuLS8vMAJmuStFlvlF1C2qfHh0o92h7PzDdf9q5WHbWh8mxgOEhA&#10;EefeVlwYOB03LxNQISJbrD2TgR8KsFw8Pswxs/7Ge+oOsVBiwiFDA2WMTaZ1yEtyGAa+IZbbxbcO&#10;o4xtoW2LNzF3tR4lyat2WLEklNjQe0n59+HqDOCX43W4rj7T8+Vj3f0Wu/24QWOen/rVDFSkPv6L&#10;/763VupP09HbMEnHQiFMsgC9uAMAAP//AwBQSwECLQAUAAYACAAAACEA2+H2y+4AAACFAQAAEwAA&#10;AAAAAAAAAAAAAAAAAAAAW0NvbnRlbnRfVHlwZXNdLnhtbFBLAQItABQABgAIAAAAIQBa9CxbvwAA&#10;ABUBAAALAAAAAAAAAAAAAAAAAB8BAABfcmVscy8ucmVsc1BLAQItABQABgAIAAAAIQA/zY4tywAA&#10;AOMAAAAPAAAAAAAAAAAAAAAAAAcCAABkcnMvZG93bnJldi54bWxQSwUGAAAAAAMAAwC3AAAA/wIA&#10;AAAA&#10;">
                  <v:imagedata r:id="rId171" o:title="" croptop="50581f"/>
                </v:shape>
                <v:rect id="Rectangle 2" o:spid="_x0000_s1028" style="position:absolute;left:15811;top:8486;width:2905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EWyQAAAOMAAAAPAAAAZHJzL2Rvd25yZXYueG1sRE9fS8Mw&#10;EH8X/A7hBN9c2k7cVpeNMRQn+KDbYHs8mktbbC6lSbv67RdB8PF+/2+5Hm0jBup87VhBOklAEBdO&#10;11wqOB5eH+YgfEDW2DgmBT/kYb26vVlirt2Fv2jYh1LEEPY5KqhCaHMpfVGRRT9xLXHkjOsshnh2&#10;pdQdXmK4bWSWJE/SYs2xocKWthUV3/veKjgbfDu8vPsPabLBLOrP/mRmvVL3d+PmGUSgMfyL/9w7&#10;HecvptksTaaPKfz+FAGQqysAAAD//wMAUEsBAi0AFAAGAAgAAAAhANvh9svuAAAAhQEAABMAAAAA&#10;AAAAAAAAAAAAAAAAAFtDb250ZW50X1R5cGVzXS54bWxQSwECLQAUAAYACAAAACEAWvQsW78AAAAV&#10;AQAACwAAAAAAAAAAAAAAAAAfAQAAX3JlbHMvLnJlbHNQSwECLQAUAAYACAAAACEAyZsRFskAAADj&#10;AAAADwAAAAAAAAAAAAAAAAAHAgAAZHJzL2Rvd25yZXYueG1sUEsFBgAAAAADAAMAtwAAAP0CAAAA&#10;AA==&#10;" fillcolor="white [3212]" strokecolor="white [3212]" strokeweight="1pt"/>
                <w10:anchorlock/>
              </v:group>
            </w:pict>
          </mc:Fallback>
        </mc:AlternateContent>
      </w:r>
    </w:p>
    <w:p w14:paraId="06A61AB6" w14:textId="77777777" w:rsidR="00C73C7B" w:rsidRDefault="00C73C7B" w:rsidP="00C73C7B">
      <w:pPr>
        <w:jc w:val="center"/>
        <w:rPr>
          <w:sz w:val="18"/>
          <w:szCs w:val="18"/>
          <w:u w:val="single"/>
        </w:rPr>
      </w:pPr>
      <w:r w:rsidRPr="275713A1">
        <w:rPr>
          <w:sz w:val="18"/>
          <w:szCs w:val="18"/>
        </w:rPr>
        <w:t>Figure A.12 -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47, 48 et 49.</w:t>
      </w:r>
    </w:p>
    <w:p w14:paraId="2D5B6AFF" w14:textId="77777777" w:rsidR="00C73C7B" w:rsidRDefault="00C73C7B" w:rsidP="00C73C7B">
      <w:pPr>
        <w:rPr>
          <w:rFonts w:ascii="Calibri" w:eastAsia="Calibri" w:hAnsi="Calibri" w:cs="Calibri"/>
        </w:rPr>
      </w:pPr>
      <w:r w:rsidRPr="275713A1">
        <w:rPr>
          <w:rFonts w:ascii="Calibri" w:eastAsia="Calibri" w:hAnsi="Calibri" w:cs="Calibri"/>
        </w:rPr>
        <w:t>La suite de l’étude que fait Shannon dépasse largement le niveau théorique de ce mémoire, puisqu’il développe ces autres théorèmes au travers de toute l’hypothèse d’</w:t>
      </w:r>
      <w:proofErr w:type="spellStart"/>
      <w:r w:rsidRPr="275713A1">
        <w:rPr>
          <w:rFonts w:ascii="Calibri" w:eastAsia="Calibri" w:hAnsi="Calibri" w:cs="Calibri"/>
        </w:rPr>
        <w:t>ergodicité</w:t>
      </w:r>
      <w:proofErr w:type="spellEnd"/>
      <w:r w:rsidRPr="275713A1">
        <w:rPr>
          <w:rFonts w:ascii="Calibri" w:eastAsia="Calibri" w:hAnsi="Calibri" w:cs="Calibri"/>
        </w:rPr>
        <w:t xml:space="preserve"> développé par Boltzmann et l’applique dans des notions de statistiques mécanique avec pour but principale la gestion de l’erreur ou encore du “</w:t>
      </w:r>
      <w:proofErr w:type="spellStart"/>
      <w:r w:rsidRPr="275713A1">
        <w:rPr>
          <w:rFonts w:ascii="Calibri" w:eastAsia="Calibri" w:hAnsi="Calibri" w:cs="Calibri"/>
        </w:rPr>
        <w:t>shuffledness</w:t>
      </w:r>
      <w:proofErr w:type="spellEnd"/>
      <w:r w:rsidRPr="275713A1">
        <w:rPr>
          <w:rFonts w:ascii="Calibri" w:eastAsia="Calibri" w:hAnsi="Calibri" w:cs="Calibri"/>
        </w:rPr>
        <w:t xml:space="preserve">”. Je fais donc le choix d’exprimer cette suite par les schémas de Shannon avec des explications très succinctes. </w:t>
      </w:r>
    </w:p>
    <w:p w14:paraId="272478ED" w14:textId="77777777" w:rsidR="00C73C7B" w:rsidRDefault="00C73C7B" w:rsidP="00C73C7B">
      <w:pPr>
        <w:rPr>
          <w:rFonts w:ascii="Calibri" w:eastAsia="Calibri" w:hAnsi="Calibri" w:cs="Calibri"/>
        </w:rPr>
      </w:pPr>
      <w:r w:rsidRPr="275713A1">
        <w:rPr>
          <w:rFonts w:ascii="Calibri" w:eastAsia="Calibri" w:hAnsi="Calibri" w:cs="Calibri"/>
        </w:rPr>
        <w:lastRenderedPageBreak/>
        <w:t>Tout d’abord, Shannon développe un modèle au travers d’un système d’équation. Ce modèle est assez flou et entretiendra toute une étude sur la probabilité de réception du message au travers de l’hypothèque d’</w:t>
      </w:r>
      <w:proofErr w:type="spellStart"/>
      <w:r w:rsidRPr="275713A1">
        <w:rPr>
          <w:rFonts w:ascii="Calibri" w:eastAsia="Calibri" w:hAnsi="Calibri" w:cs="Calibri"/>
        </w:rPr>
        <w:t>ergodicité</w:t>
      </w:r>
      <w:proofErr w:type="spellEnd"/>
      <w:r w:rsidRPr="275713A1">
        <w:rPr>
          <w:rFonts w:ascii="Calibri" w:eastAsia="Calibri" w:hAnsi="Calibri" w:cs="Calibri"/>
        </w:rPr>
        <w:t>, par un système d’entrée (</w:t>
      </w:r>
      <w:proofErr w:type="spellStart"/>
      <w:r w:rsidRPr="275713A1">
        <w:rPr>
          <w:rFonts w:ascii="Calibri" w:eastAsia="Calibri" w:hAnsi="Calibri" w:cs="Calibri"/>
        </w:rPr>
        <w:t>stderr</w:t>
      </w:r>
      <w:proofErr w:type="spellEnd"/>
      <w:r w:rsidRPr="275713A1">
        <w:rPr>
          <w:rFonts w:ascii="Calibri" w:eastAsia="Calibri" w:hAnsi="Calibri" w:cs="Calibri"/>
        </w:rPr>
        <w:t>) en sortie (</w:t>
      </w:r>
      <w:proofErr w:type="spellStart"/>
      <w:r w:rsidRPr="275713A1">
        <w:rPr>
          <w:rFonts w:ascii="Calibri" w:eastAsia="Calibri" w:hAnsi="Calibri" w:cs="Calibri"/>
        </w:rPr>
        <w:t>stdout</w:t>
      </w:r>
      <w:proofErr w:type="spellEnd"/>
      <w:r w:rsidRPr="275713A1">
        <w:rPr>
          <w:rFonts w:ascii="Calibri" w:eastAsia="Calibri" w:hAnsi="Calibri" w:cs="Calibri"/>
        </w:rPr>
        <w:t>).</w:t>
      </w:r>
    </w:p>
    <w:p w14:paraId="3D3FF018" w14:textId="77777777" w:rsidR="00C73C7B" w:rsidRDefault="00C73C7B" w:rsidP="00C73C7B">
      <w:pPr>
        <w:jc w:val="center"/>
      </w:pPr>
      <w:r>
        <w:rPr>
          <w:noProof/>
          <w:lang w:eastAsia="fr-FR"/>
        </w:rPr>
        <w:drawing>
          <wp:inline distT="0" distB="0" distL="0" distR="0" wp14:anchorId="02FF5341" wp14:editId="1829A61A">
            <wp:extent cx="4210050" cy="3059216"/>
            <wp:effectExtent l="0" t="0" r="0" b="0"/>
            <wp:docPr id="1883460324" name="Image 1883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rcRect b="33088"/>
                    <a:stretch>
                      <a:fillRect/>
                    </a:stretch>
                  </pic:blipFill>
                  <pic:spPr>
                    <a:xfrm>
                      <a:off x="0" y="0"/>
                      <a:ext cx="4210050" cy="3059216"/>
                    </a:xfrm>
                    <a:prstGeom prst="rect">
                      <a:avLst/>
                    </a:prstGeom>
                  </pic:spPr>
                </pic:pic>
              </a:graphicData>
            </a:graphic>
          </wp:inline>
        </w:drawing>
      </w:r>
      <w:r>
        <w:rPr>
          <w:noProof/>
          <w:lang w:eastAsia="fr-FR"/>
        </w:rPr>
        <w:drawing>
          <wp:inline distT="0" distB="0" distL="0" distR="0" wp14:anchorId="10D603D9" wp14:editId="7D5E627C">
            <wp:extent cx="4572000" cy="990600"/>
            <wp:effectExtent l="0" t="0" r="0" b="0"/>
            <wp:docPr id="581459717" name="Image 58145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58EA93F2" w14:textId="77777777" w:rsidR="00C73C7B" w:rsidRDefault="00C73C7B" w:rsidP="00C73C7B">
      <w:pPr>
        <w:jc w:val="center"/>
        <w:rPr>
          <w:sz w:val="18"/>
          <w:szCs w:val="18"/>
          <w:u w:val="single"/>
        </w:rPr>
      </w:pPr>
      <w:r w:rsidRPr="275713A1">
        <w:rPr>
          <w:sz w:val="18"/>
          <w:szCs w:val="18"/>
        </w:rPr>
        <w:t>Figure A.13 -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52-53.</w:t>
      </w:r>
    </w:p>
    <w:p w14:paraId="3A3A92D7" w14:textId="77777777" w:rsidR="00C73C7B" w:rsidRDefault="00C73C7B" w:rsidP="00C73C7B">
      <w:r>
        <w:t>Le ‘</w:t>
      </w:r>
      <w:proofErr w:type="spellStart"/>
      <w:r>
        <w:t>transducer</w:t>
      </w:r>
      <w:proofErr w:type="spellEnd"/>
      <w:r>
        <w:t xml:space="preserve">’ (transducteur) est un outil utilisé en électronique pour, par exemple, interpréter des ondes sonores en courbe ou graphe, qui est entre autres une ‘convertisseur’ d’une grandeur physique à une autre. Ici il en appose deux sortes et y définit précisément leur fonction : un premier transducteur qui est l’émetteur (output) peut être traduit littéralement avec les mêmes symboles qu’il émet par le second transducteur (input). Dans ce cas le premier </w:t>
      </w:r>
      <w:proofErr w:type="gramStart"/>
      <w:r>
        <w:t>des dit non-singulier</w:t>
      </w:r>
      <w:proofErr w:type="gramEnd"/>
      <w:r>
        <w:t xml:space="preserve"> et le second est dit inverse : les deux transducteurs ont le même langage mais pas la même fonctionnalité. C’est dans ces conditions que Shannon décide d’introduire son premier théorème qui permettra de prouver son théorème fondamental du canal sans bruit.</w:t>
      </w:r>
    </w:p>
    <w:p w14:paraId="74201978" w14:textId="77777777" w:rsidR="00C73C7B" w:rsidRDefault="00C73C7B" w:rsidP="00C73C7B">
      <w:r>
        <w:t>Shannon a ainsi pour but de gérer le bruit qui est pondérale à partir de ces premières observations afin de décrire le théorème fondamental du canal sans bruit. Il commence ainsi par esquisser la preuve de celui-ci via l’hypothèse d’</w:t>
      </w:r>
      <w:proofErr w:type="spellStart"/>
      <w:r>
        <w:t>ergodicité</w:t>
      </w:r>
      <w:proofErr w:type="spellEnd"/>
      <w:r>
        <w:t xml:space="preserve"> en introduisant le théorème : </w:t>
      </w:r>
    </w:p>
    <w:p w14:paraId="0E7E08DB" w14:textId="77777777" w:rsidR="00C73C7B" w:rsidRDefault="00C73C7B" w:rsidP="00C73C7B">
      <w:pPr>
        <w:jc w:val="center"/>
      </w:pPr>
      <w:r>
        <w:rPr>
          <w:noProof/>
          <w:lang w:eastAsia="fr-FR"/>
        </w:rPr>
        <w:drawing>
          <wp:inline distT="0" distB="0" distL="0" distR="0" wp14:anchorId="28F53A44" wp14:editId="62C9090F">
            <wp:extent cx="4572000" cy="704850"/>
            <wp:effectExtent l="0" t="0" r="0" b="0"/>
            <wp:docPr id="1959489608" name="Image 19594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14268191" w14:textId="77777777" w:rsidR="00C73C7B" w:rsidRDefault="00C73C7B" w:rsidP="00C73C7B">
      <w:pPr>
        <w:jc w:val="center"/>
        <w:rPr>
          <w:sz w:val="18"/>
          <w:szCs w:val="18"/>
          <w:u w:val="single"/>
        </w:rPr>
      </w:pPr>
      <w:r w:rsidRPr="275713A1">
        <w:rPr>
          <w:sz w:val="18"/>
          <w:szCs w:val="18"/>
        </w:rPr>
        <w:t>Figure A.14 -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53.</w:t>
      </w:r>
    </w:p>
    <w:p w14:paraId="24456082" w14:textId="77777777" w:rsidR="00C73C7B" w:rsidRDefault="00C73C7B" w:rsidP="00C73C7B">
      <w:r>
        <w:t>Il marque l’existence d’une entropie persistance entre la source et le but d’un signal (démontré par l’exemple dans la Figure A.11)</w:t>
      </w:r>
    </w:p>
    <w:p w14:paraId="149423FC" w14:textId="77777777" w:rsidR="00C73C7B" w:rsidRDefault="00C73C7B" w:rsidP="00C73C7B">
      <w:r>
        <w:t>Pour finir par introduire la démonstration du</w:t>
      </w:r>
      <w:r w:rsidRPr="275713A1">
        <w:rPr>
          <w:i/>
          <w:iCs/>
        </w:rPr>
        <w:t xml:space="preserve"> Théorème fondamentale du chanel sans bruit</w:t>
      </w:r>
      <w:r>
        <w:t xml:space="preserve"> : </w:t>
      </w:r>
    </w:p>
    <w:p w14:paraId="12353C56" w14:textId="77777777" w:rsidR="00C73C7B" w:rsidRDefault="00C73C7B" w:rsidP="00C73C7B">
      <w:pPr>
        <w:jc w:val="center"/>
      </w:pPr>
      <w:r>
        <w:rPr>
          <w:noProof/>
          <w:lang w:eastAsia="fr-FR"/>
        </w:rPr>
        <w:lastRenderedPageBreak/>
        <w:drawing>
          <wp:inline distT="0" distB="0" distL="0" distR="0" wp14:anchorId="556D73CB" wp14:editId="63000970">
            <wp:extent cx="4572000" cy="1066800"/>
            <wp:effectExtent l="0" t="0" r="0" b="0"/>
            <wp:docPr id="1012912438" name="Image 101291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1F587527" w14:textId="77777777" w:rsidR="00C73C7B" w:rsidRDefault="00C73C7B" w:rsidP="00C73C7B">
      <w:pPr>
        <w:jc w:val="center"/>
        <w:rPr>
          <w:sz w:val="18"/>
          <w:szCs w:val="18"/>
          <w:u w:val="single"/>
        </w:rPr>
      </w:pPr>
      <w:r w:rsidRPr="275713A1">
        <w:rPr>
          <w:sz w:val="18"/>
          <w:szCs w:val="18"/>
        </w:rPr>
        <w:t>Figure A.15 -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54.</w:t>
      </w:r>
    </w:p>
    <w:p w14:paraId="1F931EB4" w14:textId="77777777" w:rsidR="00C73C7B" w:rsidRDefault="00C73C7B" w:rsidP="00C73C7B">
      <w:r>
        <w:t>Il le prouve et passe à la partie sur la notion de canal discret avec bruit, et s’appuie sur ses travaux précédents pour l’analyse et la correction du bruit. Il part alors du schéma suivant associant ainsi un premier théorème :</w:t>
      </w:r>
    </w:p>
    <w:p w14:paraId="6A0DA872" w14:textId="77777777" w:rsidR="00C73C7B" w:rsidRDefault="00C73C7B" w:rsidP="00C73C7B">
      <w:pPr>
        <w:jc w:val="center"/>
      </w:pPr>
      <w:r>
        <w:rPr>
          <w:noProof/>
          <w:lang w:eastAsia="fr-FR"/>
        </w:rPr>
        <w:drawing>
          <wp:inline distT="0" distB="0" distL="0" distR="0" wp14:anchorId="1376ED99" wp14:editId="5485CD3D">
            <wp:extent cx="4572000" cy="1943100"/>
            <wp:effectExtent l="0" t="0" r="0" b="0"/>
            <wp:docPr id="986266730" name="Image 98626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2903FB13" w14:textId="77777777" w:rsidR="00C73C7B" w:rsidRDefault="00C73C7B" w:rsidP="00C73C7B">
      <w:pPr>
        <w:jc w:val="center"/>
      </w:pPr>
      <w:r>
        <w:rPr>
          <w:noProof/>
          <w:lang w:eastAsia="fr-FR"/>
        </w:rPr>
        <w:drawing>
          <wp:inline distT="0" distB="0" distL="0" distR="0" wp14:anchorId="2C1F8204" wp14:editId="4FCB99A9">
            <wp:extent cx="4572000" cy="334740"/>
            <wp:effectExtent l="0" t="0" r="0" b="0"/>
            <wp:docPr id="89176281" name="Image 8917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rcRect b="87127"/>
                    <a:stretch>
                      <a:fillRect/>
                    </a:stretch>
                  </pic:blipFill>
                  <pic:spPr>
                    <a:xfrm>
                      <a:off x="0" y="0"/>
                      <a:ext cx="4572000" cy="334740"/>
                    </a:xfrm>
                    <a:prstGeom prst="rect">
                      <a:avLst/>
                    </a:prstGeom>
                  </pic:spPr>
                </pic:pic>
              </a:graphicData>
            </a:graphic>
          </wp:inline>
        </w:drawing>
      </w:r>
    </w:p>
    <w:p w14:paraId="18C3E3B1" w14:textId="77777777" w:rsidR="00C73C7B" w:rsidRDefault="00C73C7B" w:rsidP="00C73C7B">
      <w:pPr>
        <w:jc w:val="center"/>
      </w:pPr>
      <w:r>
        <w:rPr>
          <w:noProof/>
          <w:lang w:eastAsia="fr-FR"/>
        </w:rPr>
        <w:drawing>
          <wp:inline distT="0" distB="0" distL="0" distR="0" wp14:anchorId="50D2C9CD" wp14:editId="41949C68">
            <wp:extent cx="4572000" cy="906239"/>
            <wp:effectExtent l="0" t="0" r="0" b="0"/>
            <wp:docPr id="1255506088" name="Image 12555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rcRect t="65149"/>
                    <a:stretch>
                      <a:fillRect/>
                    </a:stretch>
                  </pic:blipFill>
                  <pic:spPr>
                    <a:xfrm>
                      <a:off x="0" y="0"/>
                      <a:ext cx="4572000" cy="906239"/>
                    </a:xfrm>
                    <a:prstGeom prst="rect">
                      <a:avLst/>
                    </a:prstGeom>
                  </pic:spPr>
                </pic:pic>
              </a:graphicData>
            </a:graphic>
          </wp:inline>
        </w:drawing>
      </w:r>
    </w:p>
    <w:p w14:paraId="2E02C456" w14:textId="77777777" w:rsidR="00C73C7B" w:rsidRDefault="00C73C7B" w:rsidP="00C73C7B">
      <w:pPr>
        <w:jc w:val="center"/>
        <w:rPr>
          <w:sz w:val="18"/>
          <w:szCs w:val="18"/>
          <w:u w:val="single"/>
        </w:rPr>
      </w:pPr>
      <w:r w:rsidRPr="275713A1">
        <w:rPr>
          <w:sz w:val="18"/>
          <w:szCs w:val="18"/>
        </w:rPr>
        <w:t>Figure A.16 -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61.</w:t>
      </w:r>
      <w:r>
        <w:t xml:space="preserve"> </w:t>
      </w:r>
    </w:p>
    <w:p w14:paraId="3B32D236" w14:textId="77777777" w:rsidR="00C73C7B" w:rsidRDefault="00C73C7B" w:rsidP="00C73C7B">
      <w:r>
        <w:t xml:space="preserve">Avec pour définition des variable l’explication suivante : </w:t>
      </w:r>
    </w:p>
    <w:p w14:paraId="27B73996" w14:textId="77777777" w:rsidR="00C73C7B" w:rsidRDefault="00C73C7B" w:rsidP="00C73C7B">
      <w:pPr>
        <w:jc w:val="center"/>
      </w:pPr>
      <w:r>
        <w:rPr>
          <w:noProof/>
          <w:lang w:eastAsia="fr-FR"/>
        </w:rPr>
        <w:drawing>
          <wp:inline distT="0" distB="0" distL="0" distR="0" wp14:anchorId="7D4120F0" wp14:editId="46998B40">
            <wp:extent cx="4572000" cy="1181100"/>
            <wp:effectExtent l="0" t="0" r="0" b="0"/>
            <wp:docPr id="604276876" name="Image 60427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3B28EC69" w14:textId="77777777" w:rsidR="00C73C7B" w:rsidRDefault="00C73C7B" w:rsidP="00C73C7B">
      <w:pPr>
        <w:jc w:val="center"/>
      </w:pPr>
      <w:r w:rsidRPr="275713A1">
        <w:rPr>
          <w:sz w:val="18"/>
          <w:szCs w:val="18"/>
        </w:rPr>
        <w:t>Figure A.17 -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61.</w:t>
      </w:r>
    </w:p>
    <w:p w14:paraId="2C024579" w14:textId="77777777" w:rsidR="00C73C7B" w:rsidRDefault="00C73C7B" w:rsidP="00C73C7B">
      <w:r>
        <w:t xml:space="preserve">Avec pour exemple d’application, la réception du bit 0 et du bit 1, sur lequel Shannon se base : </w:t>
      </w:r>
    </w:p>
    <w:p w14:paraId="6E2FF7D0" w14:textId="77777777" w:rsidR="00C73C7B" w:rsidRDefault="00C73C7B" w:rsidP="00C73C7B">
      <w:pPr>
        <w:jc w:val="center"/>
      </w:pPr>
      <w:r>
        <w:rPr>
          <w:noProof/>
          <w:lang w:eastAsia="fr-FR"/>
        </w:rPr>
        <w:lastRenderedPageBreak/>
        <w:drawing>
          <wp:inline distT="0" distB="0" distL="0" distR="0" wp14:anchorId="0B7FFE07" wp14:editId="48411BF9">
            <wp:extent cx="4572000" cy="1828800"/>
            <wp:effectExtent l="0" t="0" r="0" b="0"/>
            <wp:docPr id="1844862333" name="Image 184486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4142E3FE" w14:textId="77777777" w:rsidR="00C73C7B" w:rsidRDefault="00C73C7B" w:rsidP="00C73C7B">
      <w:pPr>
        <w:jc w:val="center"/>
      </w:pPr>
      <w:r w:rsidRPr="275713A1">
        <w:rPr>
          <w:sz w:val="18"/>
          <w:szCs w:val="18"/>
        </w:rPr>
        <w:t>Figure A.17bis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61.</w:t>
      </w:r>
    </w:p>
    <w:p w14:paraId="3E3163CF" w14:textId="77777777" w:rsidR="00C73C7B" w:rsidRDefault="00C73C7B" w:rsidP="00C73C7B">
      <w:pPr>
        <w:rPr>
          <w:rFonts w:ascii="Consolas" w:eastAsia="Consolas" w:hAnsi="Consolas" w:cs="Consolas"/>
          <w:lang w:val="fr"/>
        </w:rPr>
      </w:pPr>
      <w:r>
        <w:t>Ainsi le théorème 10 donne une interprétation intuitive directe de l’équivoque (</w:t>
      </w:r>
      <m:oMath>
        <m:sSub>
          <m:sSubPr>
            <m:ctrlPr>
              <w:rPr>
                <w:rFonts w:ascii="Cambria Math" w:hAnsi="Cambria Math"/>
              </w:rPr>
            </m:ctrlPr>
          </m:sSubPr>
          <m:e>
            <m:r>
              <w:rPr>
                <w:rFonts w:ascii="Cambria Math" w:hAnsi="Cambria Math"/>
              </w:rPr>
              <m:t>H</m:t>
            </m:r>
          </m:e>
          <m:sub>
            <m:r>
              <w:rPr>
                <w:rFonts w:ascii="Cambria Math" w:hAnsi="Cambria Math"/>
              </w:rPr>
              <m:t>y</m:t>
            </m:r>
          </m:sub>
        </m:sSub>
        <m:d>
          <m:dPr>
            <m:ctrlPr>
              <w:rPr>
                <w:rFonts w:ascii="Cambria Math" w:hAnsi="Cambria Math"/>
              </w:rPr>
            </m:ctrlPr>
          </m:dPr>
          <m:e>
            <m:r>
              <w:rPr>
                <w:rFonts w:ascii="Cambria Math" w:hAnsi="Cambria Math"/>
              </w:rPr>
              <m:t>x</m:t>
            </m:r>
          </m:e>
        </m:d>
      </m:oMath>
      <w:r>
        <w:t xml:space="preserve"> )et sert également à la justifier en tant qu’unique mesure appropriée à ce système de canal avec bruit.</w:t>
      </w:r>
    </w:p>
    <w:p w14:paraId="07CEE28E" w14:textId="77777777" w:rsidR="00C73C7B" w:rsidRDefault="00C73C7B" w:rsidP="00C73C7B">
      <w:r>
        <w:t xml:space="preserve">Shannon détermine ainsi les probabilités de transmissions de message en l’ensemble M (message) et l’ensemble E décrit ci-dessous : </w:t>
      </w:r>
    </w:p>
    <w:p w14:paraId="26D619B6" w14:textId="77777777" w:rsidR="00C73C7B" w:rsidRDefault="00C73C7B" w:rsidP="00C73C7B">
      <w:pPr>
        <w:jc w:val="center"/>
      </w:pPr>
      <w:r>
        <w:rPr>
          <w:noProof/>
          <w:lang w:eastAsia="fr-FR"/>
        </w:rPr>
        <w:drawing>
          <wp:inline distT="0" distB="0" distL="0" distR="0" wp14:anchorId="04DAF99A" wp14:editId="5FA629C3">
            <wp:extent cx="4572000" cy="1485900"/>
            <wp:effectExtent l="0" t="0" r="0" b="0"/>
            <wp:docPr id="1729791899" name="Image 172979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EA51076" w14:textId="77777777" w:rsidR="00C73C7B" w:rsidRDefault="00C73C7B" w:rsidP="00C73C7B">
      <w:pPr>
        <w:jc w:val="center"/>
      </w:pPr>
      <w:r>
        <w:rPr>
          <w:noProof/>
          <w:lang w:eastAsia="fr-FR"/>
        </w:rPr>
        <w:drawing>
          <wp:inline distT="0" distB="0" distL="0" distR="0" wp14:anchorId="049D0D1D" wp14:editId="180CBAE6">
            <wp:extent cx="4572000" cy="2962275"/>
            <wp:effectExtent l="0" t="0" r="0" b="0"/>
            <wp:docPr id="1279753937" name="Image 127975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1D758BA9" w14:textId="77777777" w:rsidR="00C73C7B" w:rsidRDefault="00C73C7B" w:rsidP="00C73C7B">
      <w:pPr>
        <w:jc w:val="center"/>
      </w:pPr>
      <w:r w:rsidRPr="275713A1">
        <w:rPr>
          <w:sz w:val="18"/>
          <w:szCs w:val="18"/>
        </w:rPr>
        <w:t>Figure A.18 -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66.</w:t>
      </w:r>
    </w:p>
    <w:p w14:paraId="417B918F" w14:textId="77777777" w:rsidR="00C73C7B" w:rsidRDefault="00C73C7B" w:rsidP="00C73C7B">
      <w:pPr>
        <w:rPr>
          <w:sz w:val="24"/>
          <w:szCs w:val="24"/>
        </w:rPr>
      </w:pPr>
      <w:r w:rsidRPr="275713A1">
        <w:t xml:space="preserve">Pour prouver le </w:t>
      </w:r>
      <w:r w:rsidRPr="275713A1">
        <w:rPr>
          <w:i/>
          <w:iCs/>
        </w:rPr>
        <w:t>Théorème fondamentale du canal discret avec bruit</w:t>
      </w:r>
      <w:r w:rsidRPr="275713A1">
        <w:t xml:space="preserve"> : </w:t>
      </w:r>
    </w:p>
    <w:p w14:paraId="3C8BF982" w14:textId="77777777" w:rsidR="00C73C7B" w:rsidRDefault="00C73C7B" w:rsidP="00C73C7B">
      <w:pPr>
        <w:jc w:val="center"/>
      </w:pPr>
      <w:r>
        <w:rPr>
          <w:noProof/>
          <w:lang w:eastAsia="fr-FR"/>
        </w:rPr>
        <w:lastRenderedPageBreak/>
        <w:drawing>
          <wp:inline distT="0" distB="0" distL="0" distR="0" wp14:anchorId="3B6AC739" wp14:editId="0A699BFE">
            <wp:extent cx="4572000" cy="4076700"/>
            <wp:effectExtent l="0" t="0" r="0" b="0"/>
            <wp:docPr id="544903082" name="Image 54490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60EFD2E8" w14:textId="77777777" w:rsidR="00C73C7B" w:rsidRDefault="00C73C7B" w:rsidP="00C73C7B">
      <w:pPr>
        <w:jc w:val="center"/>
      </w:pPr>
      <w:r w:rsidRPr="275713A1">
        <w:rPr>
          <w:sz w:val="18"/>
          <w:szCs w:val="18"/>
        </w:rPr>
        <w:t>Figure A.19 -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64.</w:t>
      </w:r>
    </w:p>
    <w:p w14:paraId="6B7AF096" w14:textId="77777777" w:rsidR="00C73C7B" w:rsidRDefault="00C73C7B" w:rsidP="00C73C7B">
      <w:r>
        <w:t>Shannon retombe ainsi sur la fin de son travail sur son travail précédent sur le théorème fondamental du canal sans bruit. A savoir qu’il a établi une compréhension du bruit dans l’émission du signal entre deux machines en établissant comme mesure l’équivoque issue de l’hypothèse d'</w:t>
      </w:r>
      <w:proofErr w:type="spellStart"/>
      <w:r>
        <w:t>ergodicité</w:t>
      </w:r>
      <w:proofErr w:type="spellEnd"/>
      <w:r>
        <w:t>, et formalisant un modèle identique à celui du théorème du canal sans bruit. Shannon vient de généraliser la méthode d’étude du signale dans deux cas distincts à l’aide de l‘hypothèse d’</w:t>
      </w:r>
      <w:proofErr w:type="spellStart"/>
      <w:r>
        <w:t>ergodicité</w:t>
      </w:r>
      <w:proofErr w:type="spellEnd"/>
      <w:r>
        <w:t xml:space="preserve">. Il peut ainsi utiliser ces méthodes dégagées pour construire des équipements qui traite le bruit (via des transducteurs par exemple), tout en alertant le lecteur : </w:t>
      </w:r>
    </w:p>
    <w:p w14:paraId="666C9051" w14:textId="77777777" w:rsidR="00C73C7B" w:rsidRDefault="00C73C7B" w:rsidP="00C73C7B">
      <w:pPr>
        <w:jc w:val="center"/>
      </w:pPr>
      <w:r>
        <w:rPr>
          <w:noProof/>
          <w:lang w:eastAsia="fr-FR"/>
        </w:rPr>
        <w:drawing>
          <wp:inline distT="0" distB="0" distL="0" distR="0" wp14:anchorId="1092214A" wp14:editId="5113C855">
            <wp:extent cx="4572000" cy="1857375"/>
            <wp:effectExtent l="0" t="0" r="0" b="0"/>
            <wp:docPr id="1515973152" name="Image 151597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6DE96DEE" w14:textId="77777777" w:rsidR="00C73C7B" w:rsidRDefault="00C73C7B" w:rsidP="00C73C7B">
      <w:pPr>
        <w:jc w:val="center"/>
      </w:pPr>
      <w:r w:rsidRPr="275713A1">
        <w:rPr>
          <w:sz w:val="18"/>
          <w:szCs w:val="18"/>
        </w:rPr>
        <w:t>Figure A.20 - Extrait</w:t>
      </w:r>
      <w:r w:rsidRPr="275713A1">
        <w:rPr>
          <w:sz w:val="18"/>
          <w:szCs w:val="18"/>
          <w:u w:val="single"/>
        </w:rPr>
        <w:t xml:space="preserve"> </w:t>
      </w:r>
      <w:r w:rsidRPr="275713A1">
        <w:rPr>
          <w:i/>
          <w:iCs/>
          <w:sz w:val="18"/>
          <w:szCs w:val="18"/>
          <w:u w:val="single"/>
        </w:rPr>
        <w:t>“Théorie mathématique de la communication”</w:t>
      </w:r>
      <w:r w:rsidRPr="275713A1">
        <w:rPr>
          <w:sz w:val="18"/>
          <w:szCs w:val="18"/>
        </w:rPr>
        <w:t>- C. Shannon, page 67.</w:t>
      </w:r>
    </w:p>
    <w:p w14:paraId="2F2B42FE" w14:textId="77777777" w:rsidR="00C73C7B" w:rsidRDefault="00C73C7B" w:rsidP="00C73C7B">
      <w:r>
        <w:t xml:space="preserve">Un lecteur aguerri de cette annexe comprendra que nous ne sommes ici arrivés qu’à la moitié de l’étude de Shannon sur la communication par envoie de signale entre machine. Nous avons vu que l’exemple discret et une généralité succincte de la théorie par des graphes. Il y a de même toute l’application de cette théorie à l’aide de la théorie de Fourier et où les probabilités des signaux (toujours dans un état discret), au lieu d’être interprété à l’aide d’un processus markovien, sont interprété par un processus de Poisson (qui est sans mémoire aussi). </w:t>
      </w:r>
    </w:p>
    <w:p w14:paraId="29B5C3BF" w14:textId="77777777" w:rsidR="00C73C7B" w:rsidRDefault="00C73C7B" w:rsidP="00C73C7B">
      <w:r>
        <w:lastRenderedPageBreak/>
        <w:t xml:space="preserve">Nous nous contentons pour ce mémoire de l’utilisation du cas discret et de la généralité succincte de la théorie mathématiques de la communication de Shannon. Nous n’aurons pas besoin de plus, même si l’étude continue apporte une certaine vision du message analogique. Etant </w:t>
      </w:r>
      <w:proofErr w:type="spellStart"/>
      <w:r>
        <w:t>donnée</w:t>
      </w:r>
      <w:proofErr w:type="spellEnd"/>
      <w:r>
        <w:t xml:space="preserve"> que nous sommes dans le cas de transmission numérique (via des 0 et des 1), il est plus logique pour les besoins du mémoire de se restreindre au cas discret de la théorie mathématiques de la communication. L’étude des messages analogique peut être resserve dans le cas purement académique compte tenu de la disparition de l’analogie dans nos technologie contemporaine. </w:t>
      </w:r>
    </w:p>
    <w:p w14:paraId="3D233614" w14:textId="77777777" w:rsidR="00C73C7B" w:rsidRDefault="00C73C7B" w:rsidP="00C73C7B">
      <w:pPr>
        <w:pStyle w:val="Titre2"/>
        <w:numPr>
          <w:ilvl w:val="0"/>
          <w:numId w:val="35"/>
        </w:numPr>
      </w:pPr>
      <w:bookmarkStart w:id="265" w:name="_Toc1044997912"/>
      <w:bookmarkStart w:id="266" w:name="_Toc136875613"/>
      <w:r w:rsidRPr="275713A1">
        <w:t>Influence d’une architecture de type maître-esclave dans les problématiques de sécurité Internet des objets</w:t>
      </w:r>
      <w:bookmarkEnd w:id="265"/>
      <w:bookmarkEnd w:id="266"/>
    </w:p>
    <w:p w14:paraId="0ADE5FE1" w14:textId="77777777" w:rsidR="00C73C7B" w:rsidRDefault="00C73C7B" w:rsidP="00C73C7B">
      <w:r w:rsidRPr="275713A1">
        <w:t xml:space="preserve">Le papier utilisé pour l’échafaudage de ce mémoire est soutenu par Philippe </w:t>
      </w:r>
      <w:proofErr w:type="spellStart"/>
      <w:r w:rsidRPr="275713A1">
        <w:t>Pittoli</w:t>
      </w:r>
      <w:proofErr w:type="spellEnd"/>
      <w:r w:rsidRPr="275713A1">
        <w:t xml:space="preserve">, à l’université de Strasbourg, dans le but d’obtenir le titre de docteur en informatique. Elle est disponible sur le site internet </w:t>
      </w:r>
      <w:hyperlink r:id="rId184">
        <w:r w:rsidRPr="275713A1">
          <w:rPr>
            <w:rStyle w:val="Lienhypertexte"/>
          </w:rPr>
          <w:t xml:space="preserve">HAL </w:t>
        </w:r>
        <w:proofErr w:type="spellStart"/>
        <w:r w:rsidRPr="275713A1">
          <w:rPr>
            <w:rStyle w:val="Lienhypertexte"/>
          </w:rPr>
          <w:t>theses</w:t>
        </w:r>
        <w:proofErr w:type="spellEnd"/>
      </w:hyperlink>
      <w:r w:rsidRPr="275713A1">
        <w:t>, un site internet qui offre une large partie des papiers de recherche de thèse publié ou prépublié.</w:t>
      </w:r>
    </w:p>
    <w:p w14:paraId="10110093" w14:textId="77777777" w:rsidR="00C73C7B" w:rsidRDefault="00C73C7B" w:rsidP="00C73C7B">
      <w:r w:rsidRPr="275713A1">
        <w:t>Cette thèse ne semble pas avoir un grand rapport avec le sujet, mais la généralité du sujet et le travail abouti de l’architecture de communication en fait un document de choix pour présenter de la façon la plus explicite les concepts utilisés lors de mon alternance. Mais elle introduit dans le formalisme attendu les patterns utilisés dans le réseau et dans le script en explicitant le plus précis possible.</w:t>
      </w:r>
    </w:p>
    <w:p w14:paraId="774FC5F7" w14:textId="77777777" w:rsidR="00C73C7B" w:rsidRDefault="00C73C7B" w:rsidP="00C73C7B">
      <w:pPr>
        <w:spacing w:after="0"/>
        <w:jc w:val="center"/>
      </w:pPr>
      <w:r>
        <w:rPr>
          <w:noProof/>
          <w:lang w:eastAsia="fr-FR"/>
        </w:rPr>
        <w:drawing>
          <wp:inline distT="0" distB="0" distL="0" distR="0" wp14:anchorId="7EF94469" wp14:editId="3BC260B0">
            <wp:extent cx="4572000" cy="981075"/>
            <wp:effectExtent l="0" t="0" r="0" b="0"/>
            <wp:docPr id="1488494992" name="Image 148849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4A6A8845" w14:textId="77777777" w:rsidR="00C73C7B" w:rsidRDefault="00C73C7B" w:rsidP="00C73C7B">
      <w:pPr>
        <w:spacing w:after="0"/>
        <w:jc w:val="center"/>
        <w:rPr>
          <w:sz w:val="20"/>
          <w:szCs w:val="20"/>
        </w:rPr>
      </w:pPr>
      <w:r w:rsidRPr="275713A1">
        <w:rPr>
          <w:sz w:val="20"/>
          <w:szCs w:val="20"/>
        </w:rPr>
        <w:t>Figure B.1 - Schéma des architectures utilisées dans le data center</w:t>
      </w:r>
    </w:p>
    <w:p w14:paraId="73FA9C80" w14:textId="77777777" w:rsidR="00C73C7B" w:rsidRDefault="00C73C7B" w:rsidP="00C73C7B"/>
    <w:p w14:paraId="7052C7BE" w14:textId="77777777" w:rsidR="00C73C7B" w:rsidRDefault="00C73C7B" w:rsidP="00C73C7B">
      <w:r w:rsidRPr="275713A1">
        <w:t xml:space="preserve">Dans la figure B.1 on a deux types d’architecture différentes : </w:t>
      </w:r>
    </w:p>
    <w:p w14:paraId="32C5BDEF" w14:textId="77777777" w:rsidR="00C73C7B" w:rsidRDefault="00C73C7B" w:rsidP="00C73C7B">
      <w:pPr>
        <w:pStyle w:val="Paragraphedeliste"/>
        <w:numPr>
          <w:ilvl w:val="0"/>
          <w:numId w:val="34"/>
        </w:numPr>
      </w:pPr>
      <w:r w:rsidRPr="275713A1">
        <w:rPr>
          <w:u w:val="single"/>
        </w:rPr>
        <w:t>Architecture de référent</w:t>
      </w:r>
      <w:r w:rsidRPr="275713A1">
        <w:t xml:space="preserve"> : c’est l’architecture avec laquelle le script s’exécute avant modification. Elle est monolithique et se connecte aux équipements du data center directement un à un. Cependant, tout au long du processus de création et d’élaboration du script, on établit ainsi une connexion “brute” avec l’objet, en l’occurrence ici l’équipement, afin de configurer la connexion à l’équipement selon le vendeur/constructeur.</w:t>
      </w:r>
    </w:p>
    <w:p w14:paraId="671441AE" w14:textId="77777777" w:rsidR="00C73C7B" w:rsidRDefault="00C73C7B" w:rsidP="00C73C7B">
      <w:pPr>
        <w:pStyle w:val="Paragraphedeliste"/>
        <w:numPr>
          <w:ilvl w:val="0"/>
          <w:numId w:val="34"/>
        </w:numPr>
      </w:pPr>
      <w:r w:rsidRPr="275713A1">
        <w:rPr>
          <w:u w:val="single"/>
        </w:rPr>
        <w:t>Architecture boss-</w:t>
      </w:r>
      <w:proofErr w:type="spellStart"/>
      <w:r w:rsidRPr="275713A1">
        <w:rPr>
          <w:u w:val="single"/>
        </w:rPr>
        <w:t>worker</w:t>
      </w:r>
      <w:proofErr w:type="spellEnd"/>
      <w:r w:rsidRPr="275713A1">
        <w:rPr>
          <w:u w:val="single"/>
        </w:rPr>
        <w:t xml:space="preserve"> (maître-esclave)</w:t>
      </w:r>
      <w:r w:rsidRPr="275713A1">
        <w:t xml:space="preserve"> : c’est l’architecture qui est le pattern de mon résultat voulu, à savoir accélérer l’exécution du script à l’aide du </w:t>
      </w:r>
      <w:proofErr w:type="spellStart"/>
      <w:r w:rsidRPr="275713A1">
        <w:t>multhreading</w:t>
      </w:r>
      <w:proofErr w:type="spellEnd"/>
      <w:r w:rsidRPr="275713A1">
        <w:t xml:space="preserve"> et des méthodes de la programmation parallèle. Le script va faire appel à réseau local via la passerelle fourni par la technologie F5 sous le protocole SSH. Effectivement, l’architecture de référent use cette technologie F5 sous le protocole SSH. Mais ici on définit cette notion dans le contexte du multithreading qui use cette architecture pour distinguer l’architecture initiale du script qui est monolithique et use l’architecture de référent pour se connecter aux équipements, à l’architecture boss-</w:t>
      </w:r>
      <w:proofErr w:type="spellStart"/>
      <w:r w:rsidRPr="275713A1">
        <w:t>worker</w:t>
      </w:r>
      <w:proofErr w:type="spellEnd"/>
      <w:r w:rsidRPr="275713A1">
        <w:t xml:space="preserve"> qui donne un pattern permettant de répartir les fonctionnalité/ les tâches du programme parallèlement par des threads créer en les fonctions de </w:t>
      </w:r>
      <w:proofErr w:type="spellStart"/>
      <w:r w:rsidRPr="275713A1">
        <w:t>worker</w:t>
      </w:r>
      <w:proofErr w:type="spellEnd"/>
      <w:r w:rsidRPr="275713A1">
        <w:t xml:space="preserve"> ou de boss. La passerelle ici est la fonction </w:t>
      </w:r>
      <w:proofErr w:type="spellStart"/>
      <w:r w:rsidRPr="275713A1">
        <w:t>worker</w:t>
      </w:r>
      <w:proofErr w:type="spellEnd"/>
      <w:r w:rsidRPr="275713A1">
        <w:t xml:space="preserve"> qui génère les threads de connexion et de récupération de l’</w:t>
      </w:r>
      <w:proofErr w:type="spellStart"/>
      <w:r w:rsidRPr="275713A1">
        <w:t>uptime</w:t>
      </w:r>
      <w:proofErr w:type="spellEnd"/>
      <w:r w:rsidRPr="275713A1">
        <w:t xml:space="preserve"> suite à l’ordre donné par la fonction main (fonction boss) dans lequel on configure les paramètres d’entrée pour une exécution de la fonction </w:t>
      </w:r>
      <w:proofErr w:type="spellStart"/>
      <w:r w:rsidRPr="275713A1">
        <w:t>worker</w:t>
      </w:r>
      <w:proofErr w:type="spellEnd"/>
      <w:r w:rsidRPr="275713A1">
        <w:t xml:space="preserve">. </w:t>
      </w:r>
    </w:p>
    <w:p w14:paraId="0F289179" w14:textId="77777777" w:rsidR="00C73C7B" w:rsidRDefault="00C73C7B" w:rsidP="00C73C7B">
      <w:r w:rsidRPr="275713A1">
        <w:t>On distingue ainsi deux fonctionnalités</w:t>
      </w:r>
    </w:p>
    <w:p w14:paraId="22617998" w14:textId="77777777" w:rsidR="00C73C7B" w:rsidRDefault="00C73C7B" w:rsidP="00C73C7B">
      <w:pPr>
        <w:jc w:val="center"/>
      </w:pPr>
      <w:r>
        <w:rPr>
          <w:noProof/>
          <w:lang w:eastAsia="fr-FR"/>
        </w:rPr>
        <w:drawing>
          <wp:inline distT="0" distB="0" distL="0" distR="0" wp14:anchorId="2B04132F" wp14:editId="5660C458">
            <wp:extent cx="4495116" cy="460199"/>
            <wp:effectExtent l="0" t="0" r="0" b="0"/>
            <wp:docPr id="989035901" name="Image 98903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rcRect l="1388" r="5381" b="85221"/>
                    <a:stretch>
                      <a:fillRect/>
                    </a:stretch>
                  </pic:blipFill>
                  <pic:spPr>
                    <a:xfrm>
                      <a:off x="0" y="0"/>
                      <a:ext cx="4495116" cy="460199"/>
                    </a:xfrm>
                    <a:prstGeom prst="rect">
                      <a:avLst/>
                    </a:prstGeom>
                  </pic:spPr>
                </pic:pic>
              </a:graphicData>
            </a:graphic>
          </wp:inline>
        </w:drawing>
      </w:r>
    </w:p>
    <w:p w14:paraId="10827D42" w14:textId="77777777" w:rsidR="00C73C7B" w:rsidRDefault="00C73C7B" w:rsidP="00C73C7B">
      <w:pPr>
        <w:jc w:val="center"/>
      </w:pPr>
      <w:r>
        <w:rPr>
          <w:noProof/>
          <w:lang w:eastAsia="fr-FR"/>
        </w:rPr>
        <w:lastRenderedPageBreak/>
        <w:drawing>
          <wp:inline distT="0" distB="0" distL="0" distR="0" wp14:anchorId="59594EBE" wp14:editId="522EA2A5">
            <wp:extent cx="4643458" cy="1388880"/>
            <wp:effectExtent l="0" t="0" r="0" b="0"/>
            <wp:docPr id="1389680121" name="Image 138968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rcRect l="6944" t="56903"/>
                    <a:stretch>
                      <a:fillRect/>
                    </a:stretch>
                  </pic:blipFill>
                  <pic:spPr>
                    <a:xfrm>
                      <a:off x="0" y="0"/>
                      <a:ext cx="4643458" cy="1388880"/>
                    </a:xfrm>
                    <a:prstGeom prst="rect">
                      <a:avLst/>
                    </a:prstGeom>
                  </pic:spPr>
                </pic:pic>
              </a:graphicData>
            </a:graphic>
          </wp:inline>
        </w:drawing>
      </w:r>
    </w:p>
    <w:p w14:paraId="790C19ED" w14:textId="77777777" w:rsidR="00C73C7B" w:rsidRDefault="00C73C7B" w:rsidP="00C73C7B">
      <w:pPr>
        <w:jc w:val="center"/>
        <w:rPr>
          <w:sz w:val="18"/>
          <w:szCs w:val="18"/>
        </w:rPr>
      </w:pPr>
      <w:r w:rsidRPr="275713A1">
        <w:rPr>
          <w:sz w:val="20"/>
          <w:szCs w:val="20"/>
        </w:rPr>
        <w:t>Figure B.2 - fonctionnalité des deux architectures dans la connexion à l’objet</w:t>
      </w:r>
    </w:p>
    <w:p w14:paraId="604B87D7" w14:textId="77777777" w:rsidR="00C73C7B" w:rsidRDefault="00C73C7B" w:rsidP="00C73C7B">
      <w:pPr>
        <w:rPr>
          <w:sz w:val="24"/>
          <w:szCs w:val="24"/>
        </w:rPr>
      </w:pPr>
      <w:r w:rsidRPr="275713A1">
        <w:t>Dans notre contexte de script on a :</w:t>
      </w:r>
    </w:p>
    <w:p w14:paraId="4CA72EED" w14:textId="77777777" w:rsidR="00C73C7B" w:rsidRDefault="00C73C7B" w:rsidP="00C73C7B">
      <w:pPr>
        <w:pStyle w:val="Paragraphedeliste"/>
        <w:numPr>
          <w:ilvl w:val="0"/>
          <w:numId w:val="31"/>
        </w:numPr>
      </w:pPr>
      <w:r w:rsidRPr="275713A1">
        <w:t>Pour l’architecture de référence : une connexion au cas par cas et ainsi une authentification unique jusqu’à la fin du traitement du script sr l’objet. Cela induit ainsi une vulnérabilité à cause du fait que l’on bloque un équipement du parc du data center.</w:t>
      </w:r>
    </w:p>
    <w:p w14:paraId="44C0228C" w14:textId="77777777" w:rsidR="00C73C7B" w:rsidRDefault="00C73C7B" w:rsidP="00C73C7B">
      <w:pPr>
        <w:pStyle w:val="Paragraphedeliste"/>
        <w:numPr>
          <w:ilvl w:val="0"/>
          <w:numId w:val="31"/>
        </w:numPr>
        <w:rPr>
          <w:sz w:val="20"/>
          <w:szCs w:val="20"/>
        </w:rPr>
      </w:pPr>
      <w:r w:rsidRPr="275713A1">
        <w:t>Pour l’architecture boss-</w:t>
      </w:r>
      <w:proofErr w:type="spellStart"/>
      <w:r w:rsidRPr="275713A1">
        <w:t>worker</w:t>
      </w:r>
      <w:proofErr w:type="spellEnd"/>
      <w:r w:rsidRPr="275713A1">
        <w:t xml:space="preserve"> : les authentifications se font en parallèle. Ainsi, on bloque un certain nombre d’équipement tout en libérant rapidement ces dernier une fois la tâche effectuée afin de la transmettre par une autre tâche qui n’est plus connecté à l’équipement (écriture de l’information et remonté dans la base de données). La passerelle peut être vu ici comme la création multiple de threads pour se connecter aux équipements représentés par une fonction boss qui travail en </w:t>
      </w:r>
      <w:proofErr w:type="spellStart"/>
      <w:r w:rsidRPr="275713A1">
        <w:t>coworking</w:t>
      </w:r>
      <w:proofErr w:type="spellEnd"/>
      <w:r w:rsidRPr="275713A1">
        <w:t xml:space="preserve"> avec la fonction main. Ainsi l’équipement (l’objet) est accessible rapidement par le data center et le temps de connexion directe à l’équipement se voit diminué drastiquement : on passe de plusieurs secondes de maintien de la connexion avec l’architecture de référence à un millième de seconde avec l’architecture boss-</w:t>
      </w:r>
      <w:proofErr w:type="spellStart"/>
      <w:r w:rsidRPr="275713A1">
        <w:t>worker</w:t>
      </w:r>
      <w:proofErr w:type="spellEnd"/>
      <w:r w:rsidRPr="275713A1">
        <w:t>.</w:t>
      </w:r>
      <w:r w:rsidRPr="275713A1">
        <w:rPr>
          <w:sz w:val="20"/>
          <w:szCs w:val="20"/>
        </w:rPr>
        <w:t xml:space="preserve"> </w:t>
      </w:r>
    </w:p>
    <w:p w14:paraId="19FA36A5" w14:textId="77777777" w:rsidR="00C73C7B" w:rsidRDefault="00C73C7B" w:rsidP="00C73C7B">
      <w:pPr>
        <w:pStyle w:val="Titre2"/>
        <w:numPr>
          <w:ilvl w:val="0"/>
          <w:numId w:val="35"/>
        </w:numPr>
      </w:pPr>
      <w:bookmarkStart w:id="267" w:name="_Toc2026822636"/>
      <w:bookmarkStart w:id="268" w:name="_Toc136875614"/>
      <w:proofErr w:type="spellStart"/>
      <w:r w:rsidRPr="275713A1">
        <w:t>Uptime</w:t>
      </w:r>
      <w:proofErr w:type="spellEnd"/>
      <w:r w:rsidRPr="275713A1">
        <w:t xml:space="preserve"> :  Stratégie pour l’excellence dans le management de la maintenance</w:t>
      </w:r>
      <w:bookmarkEnd w:id="267"/>
      <w:bookmarkEnd w:id="268"/>
    </w:p>
    <w:p w14:paraId="2F0F0CFE" w14:textId="77777777" w:rsidR="00C73C7B" w:rsidRDefault="00C73C7B" w:rsidP="00C73C7B">
      <w:pPr>
        <w:jc w:val="center"/>
      </w:pPr>
    </w:p>
    <w:p w14:paraId="6F7236D3" w14:textId="77777777" w:rsidR="00C73C7B" w:rsidRDefault="00C73C7B" w:rsidP="00C73C7B">
      <w:r>
        <w:t>En ce livre je n’ai utilisé que des passages d’introduction pour expliciter formellement et dans un contexte économique l’utilisation de l’</w:t>
      </w:r>
      <w:proofErr w:type="spellStart"/>
      <w:r>
        <w:t>uptime</w:t>
      </w:r>
      <w:proofErr w:type="spellEnd"/>
      <w:r>
        <w:t xml:space="preserve">. Même si en soit, la plupart des informations que j’eu furent récolté lors de ma formation et aux contacte des ingénieurs réseau de mon service, il reste toute de même préférable de diversifier les sources pour enrichir le contenu du mémoire. </w:t>
      </w:r>
    </w:p>
    <w:p w14:paraId="0BAE3298" w14:textId="77777777" w:rsidR="00C73C7B" w:rsidRDefault="00C73C7B" w:rsidP="00C73C7B">
      <w:r>
        <w:t xml:space="preserve">En effet, l’objectif finale de ce mémoire est bien la mise en place d’une méthode générale suivant les patterns de la programmation parallèle dans un langage donnée, ici Perl. Ainsi les références pour le langage Perl sont toutes la mise en forme de ce mémoire. De plus l’exploitation approfondi de la théorie de la communication de Claude Shannon reste une piste privilégiée pour comprendre de façon la plus générale le fonctionnement de l’envoie du signale d’une machine et l’intérêt profond d’en maîtriser son retour. </w:t>
      </w:r>
    </w:p>
    <w:p w14:paraId="34D7A119" w14:textId="77777777" w:rsidR="00C73C7B" w:rsidRDefault="00C73C7B" w:rsidP="00C73C7B">
      <w:r>
        <w:t xml:space="preserve">Voici l’extrait qui m’inspira l’introduction du mémoire : </w:t>
      </w:r>
    </w:p>
    <w:p w14:paraId="4F4C188B" w14:textId="77777777" w:rsidR="00C73C7B" w:rsidRDefault="00C73C7B" w:rsidP="00C73C7B">
      <w:pPr>
        <w:jc w:val="center"/>
      </w:pPr>
      <w:r>
        <w:rPr>
          <w:noProof/>
          <w:lang w:eastAsia="fr-FR"/>
        </w:rPr>
        <w:lastRenderedPageBreak/>
        <w:drawing>
          <wp:inline distT="0" distB="0" distL="0" distR="0" wp14:anchorId="622262B0" wp14:editId="5C30F678">
            <wp:extent cx="4572000" cy="2876550"/>
            <wp:effectExtent l="0" t="0" r="0" b="0"/>
            <wp:docPr id="170457718" name="Image 17045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35566BE1" w14:textId="77777777" w:rsidR="00C73C7B" w:rsidRDefault="00C73C7B" w:rsidP="00C73C7B">
      <w:pPr>
        <w:jc w:val="center"/>
        <w:rPr>
          <w:rFonts w:ascii="Calibri" w:eastAsia="Calibri" w:hAnsi="Calibri" w:cs="Calibri"/>
          <w:sz w:val="20"/>
          <w:szCs w:val="20"/>
        </w:rPr>
      </w:pPr>
      <w:r w:rsidRPr="275713A1">
        <w:rPr>
          <w:sz w:val="20"/>
          <w:szCs w:val="20"/>
        </w:rPr>
        <w:t xml:space="preserve">Extrait - </w:t>
      </w:r>
      <w:r w:rsidRPr="275713A1">
        <w:rPr>
          <w:rFonts w:ascii="Calibri" w:eastAsia="Calibri" w:hAnsi="Calibri" w:cs="Calibri"/>
          <w:i/>
          <w:iCs/>
          <w:sz w:val="20"/>
          <w:szCs w:val="20"/>
        </w:rPr>
        <w:t>"</w:t>
      </w:r>
      <w:proofErr w:type="spellStart"/>
      <w:r w:rsidRPr="275713A1">
        <w:rPr>
          <w:rFonts w:ascii="Calibri" w:eastAsia="Calibri" w:hAnsi="Calibri" w:cs="Calibri"/>
          <w:i/>
          <w:iCs/>
          <w:sz w:val="20"/>
          <w:szCs w:val="20"/>
          <w:u w:val="single"/>
        </w:rPr>
        <w:t>Uptime</w:t>
      </w:r>
      <w:proofErr w:type="spellEnd"/>
      <w:r w:rsidRPr="275713A1">
        <w:rPr>
          <w:rFonts w:ascii="Calibri" w:eastAsia="Calibri" w:hAnsi="Calibri" w:cs="Calibri"/>
          <w:i/>
          <w:iCs/>
          <w:sz w:val="20"/>
          <w:szCs w:val="20"/>
          <w:u w:val="single"/>
        </w:rPr>
        <w:t xml:space="preserve">: </w:t>
      </w:r>
      <w:proofErr w:type="spellStart"/>
      <w:r w:rsidRPr="275713A1">
        <w:rPr>
          <w:rFonts w:ascii="Calibri" w:eastAsia="Calibri" w:hAnsi="Calibri" w:cs="Calibri"/>
          <w:i/>
          <w:iCs/>
          <w:sz w:val="20"/>
          <w:szCs w:val="20"/>
          <w:u w:val="single"/>
        </w:rPr>
        <w:t>Strategies</w:t>
      </w:r>
      <w:proofErr w:type="spellEnd"/>
      <w:r w:rsidRPr="275713A1">
        <w:rPr>
          <w:rFonts w:ascii="Calibri" w:eastAsia="Calibri" w:hAnsi="Calibri" w:cs="Calibri"/>
          <w:i/>
          <w:iCs/>
          <w:sz w:val="20"/>
          <w:szCs w:val="20"/>
          <w:u w:val="single"/>
        </w:rPr>
        <w:t xml:space="preserve"> for Excellence in Maintenance Management</w:t>
      </w:r>
      <w:r w:rsidRPr="275713A1">
        <w:rPr>
          <w:rFonts w:ascii="Calibri" w:eastAsia="Calibri" w:hAnsi="Calibri" w:cs="Calibri"/>
          <w:sz w:val="20"/>
          <w:szCs w:val="20"/>
          <w:u w:val="single"/>
        </w:rPr>
        <w:t>"</w:t>
      </w:r>
    </w:p>
    <w:p w14:paraId="4F757958" w14:textId="77777777" w:rsidR="00C73C7B" w:rsidRDefault="00C73C7B" w:rsidP="00C73C7B">
      <w:pPr>
        <w:jc w:val="center"/>
        <w:rPr>
          <w:rFonts w:ascii="Calibri" w:eastAsia="Calibri" w:hAnsi="Calibri" w:cs="Calibri"/>
          <w:sz w:val="20"/>
          <w:szCs w:val="20"/>
        </w:rPr>
      </w:pPr>
      <w:r w:rsidRPr="275713A1">
        <w:rPr>
          <w:rFonts w:ascii="Calibri" w:eastAsia="Calibri" w:hAnsi="Calibri" w:cs="Calibri"/>
          <w:sz w:val="20"/>
          <w:szCs w:val="20"/>
        </w:rPr>
        <w:t xml:space="preserve"> -  John D. Campbell et James V. Reyes-</w:t>
      </w:r>
      <w:proofErr w:type="spellStart"/>
      <w:r w:rsidRPr="275713A1">
        <w:rPr>
          <w:rFonts w:ascii="Calibri" w:eastAsia="Calibri" w:hAnsi="Calibri" w:cs="Calibri"/>
          <w:sz w:val="20"/>
          <w:szCs w:val="20"/>
        </w:rPr>
        <w:t>Picknell</w:t>
      </w:r>
      <w:proofErr w:type="spellEnd"/>
      <w:r w:rsidRPr="275713A1">
        <w:rPr>
          <w:rFonts w:ascii="Calibri" w:eastAsia="Calibri" w:hAnsi="Calibri" w:cs="Calibri"/>
          <w:sz w:val="20"/>
          <w:szCs w:val="20"/>
        </w:rPr>
        <w:t xml:space="preserve"> – page 33.</w:t>
      </w:r>
    </w:p>
    <w:p w14:paraId="68BD004E" w14:textId="77777777" w:rsidR="00C73C7B" w:rsidRDefault="00C73C7B" w:rsidP="00C73C7B">
      <w:pPr>
        <w:rPr>
          <w:rFonts w:ascii="Calibri" w:eastAsia="Calibri" w:hAnsi="Calibri" w:cs="Calibri"/>
        </w:rPr>
      </w:pPr>
      <w:r w:rsidRPr="275713A1">
        <w:rPr>
          <w:rFonts w:ascii="Calibri" w:eastAsia="Calibri" w:hAnsi="Calibri" w:cs="Calibri"/>
        </w:rPr>
        <w:t>Il fait référence sur le fait qu’une bonne gestion de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peut avertir des dangers pour les équipements d’un data center et anticipe des pertes importantes avec un bon management de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des machines. Ces informations sur le management démontrent ainsi tout l’aspect fondamental pour une banque qui recherche à la fois un gage de sécurité mais aussi de bénéfice sur la gestion de ses données. </w:t>
      </w:r>
    </w:p>
    <w:p w14:paraId="35C19A49" w14:textId="77777777" w:rsidR="00C73C7B" w:rsidRDefault="00C73C7B" w:rsidP="00C73C7B">
      <w:pPr>
        <w:rPr>
          <w:rFonts w:ascii="Calibri" w:eastAsia="Calibri" w:hAnsi="Calibri" w:cs="Calibri"/>
        </w:rPr>
      </w:pPr>
      <w:r w:rsidRPr="275713A1">
        <w:rPr>
          <w:rFonts w:ascii="Calibri" w:eastAsia="Calibri" w:hAnsi="Calibri" w:cs="Calibri"/>
        </w:rPr>
        <w:t xml:space="preserve">En effet, les machines d’un data center fonctionnent vingt-quatre heure sur vingt-quatre et sept jours sur sept. Les interventions sont les même de jours comme de nuit et la disponibilité des employés est identiques, utilisant souvent le format des “trois-huit” pour être en place en continue avec les pauses réglementaire telle que des week-end ou jour férié déterminé par le format de “trois-huit". Or les équipements eux, ne sont pas sous ce format des “trois-huit” : ils tournent à plein régime, travaillant à la chaîne comme dans les temps moderne, et sans se poser de question sur leur condition ou temps de travail. </w:t>
      </w:r>
    </w:p>
    <w:p w14:paraId="5F48B636" w14:textId="77777777" w:rsidR="00C73C7B" w:rsidRDefault="00C73C7B" w:rsidP="00C73C7B">
      <w:pPr>
        <w:rPr>
          <w:rFonts w:ascii="Calibri" w:eastAsia="Calibri" w:hAnsi="Calibri" w:cs="Calibri"/>
        </w:rPr>
      </w:pPr>
      <w:r w:rsidRPr="275713A1">
        <w:rPr>
          <w:rFonts w:ascii="Calibri" w:eastAsia="Calibri" w:hAnsi="Calibri" w:cs="Calibri"/>
        </w:rPr>
        <w:t>Comme on l’a vu dans la théorie mathématique de la communication, la gestion du bruit est un vrai casse-tête, dont Claude Shannon a su atténuer mais n’a pas arrêté. Nous avons d’ailleurs conclu sur l’utilisation de la loi de Poisson dans un système d’envoi de signaux en continue. Pour rebondir là-dessus, il est certain selon cette même loi de Poisson, qu’au plus la durée d’exploitation d’une machine est grande, au plus la probabilité de fiabilité de cette machine diminue. Quand bien même les équipements sont payés suffisamment cher pour s’épargner d’une quelconque obsolescence programmée, il n’en reste pas moins que leur fiabilité diminue avec le temps : “</w:t>
      </w:r>
      <w:r w:rsidRPr="275713A1">
        <w:rPr>
          <w:rFonts w:ascii="Calibri" w:eastAsia="Calibri" w:hAnsi="Calibri" w:cs="Calibri"/>
          <w:i/>
          <w:iCs/>
        </w:rPr>
        <w:t>tout se corromps</w:t>
      </w:r>
      <w:r w:rsidRPr="275713A1">
        <w:rPr>
          <w:rFonts w:ascii="Calibri" w:eastAsia="Calibri" w:hAnsi="Calibri" w:cs="Calibri"/>
        </w:rPr>
        <w:t>” selon les termes de Platon. Imaginez ce que cela ferait si vous appellerez en continue vingt-quatre heure sur vingt-quatre et sept jours sur sept avec notre téléphone dans des communication à l’étranger. Obsolescence programmée ou non cela causerait des dégâts irréversibles sur le téléphone, et votre opérateur vous appellera pour arrêter d’appeler à l’étranger ou bien un signal se déclenchera venant de la part de votre téléphone pour une demande d’arrêt. Ici c’est la même chose, à la différence que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est un indicateur de fiabilité du fonctionnement avant que l’équipement envoie le dernier signal de demande d’arrêt. Connaître le nombre de jours du dernier </w:t>
      </w:r>
      <w:proofErr w:type="spellStart"/>
      <w:r w:rsidRPr="275713A1">
        <w:rPr>
          <w:rFonts w:ascii="Calibri" w:eastAsia="Calibri" w:hAnsi="Calibri" w:cs="Calibri"/>
        </w:rPr>
        <w:t>uptime</w:t>
      </w:r>
      <w:proofErr w:type="spellEnd"/>
      <w:r w:rsidRPr="275713A1">
        <w:rPr>
          <w:rFonts w:ascii="Calibri" w:eastAsia="Calibri" w:hAnsi="Calibri" w:cs="Calibri"/>
        </w:rPr>
        <w:t xml:space="preserve"> permet d’anticiper le cas de panne ou de demande de révision pour remettre à neuf l’appareil. </w:t>
      </w:r>
    </w:p>
    <w:p w14:paraId="038331B4" w14:textId="77777777" w:rsidR="00C73C7B" w:rsidRDefault="00C73C7B" w:rsidP="00C73C7B">
      <w:pPr>
        <w:rPr>
          <w:rFonts w:ascii="Calibri" w:eastAsia="Calibri" w:hAnsi="Calibri" w:cs="Calibri"/>
        </w:rPr>
      </w:pPr>
      <w:r w:rsidRPr="275713A1">
        <w:rPr>
          <w:rFonts w:ascii="Calibri" w:eastAsia="Calibri" w:hAnsi="Calibri" w:cs="Calibri"/>
        </w:rPr>
        <w:t xml:space="preserve">Et pour clore cette </w:t>
      </w:r>
      <w:proofErr w:type="spellStart"/>
      <w:r w:rsidRPr="275713A1">
        <w:rPr>
          <w:rFonts w:ascii="Calibri" w:eastAsia="Calibri" w:hAnsi="Calibri" w:cs="Calibri"/>
        </w:rPr>
        <w:t>présentaiton</w:t>
      </w:r>
      <w:proofErr w:type="spellEnd"/>
      <w:r w:rsidRPr="275713A1">
        <w:rPr>
          <w:rFonts w:ascii="Calibri" w:eastAsia="Calibri" w:hAnsi="Calibri" w:cs="Calibri"/>
        </w:rPr>
        <w:t xml:space="preserve"> sur l’</w:t>
      </w:r>
      <w:proofErr w:type="spellStart"/>
      <w:r w:rsidRPr="275713A1">
        <w:rPr>
          <w:rFonts w:ascii="Calibri" w:eastAsia="Calibri" w:hAnsi="Calibri" w:cs="Calibri"/>
        </w:rPr>
        <w:t>uptime</w:t>
      </w:r>
      <w:proofErr w:type="spellEnd"/>
      <w:r w:rsidRPr="275713A1">
        <w:rPr>
          <w:rFonts w:ascii="Calibri" w:eastAsia="Calibri" w:hAnsi="Calibri" w:cs="Calibri"/>
        </w:rPr>
        <w:t xml:space="preserve"> je finirai par cité la partie de “Performance management du livre” :</w:t>
      </w:r>
    </w:p>
    <w:p w14:paraId="5B167213" w14:textId="77777777" w:rsidR="00C73C7B" w:rsidRDefault="00C73C7B" w:rsidP="00C73C7B">
      <w:pPr>
        <w:jc w:val="center"/>
      </w:pPr>
      <w:r>
        <w:rPr>
          <w:noProof/>
          <w:lang w:eastAsia="fr-FR"/>
        </w:rPr>
        <w:lastRenderedPageBreak/>
        <w:drawing>
          <wp:inline distT="0" distB="0" distL="0" distR="0" wp14:anchorId="5D6C2F16" wp14:editId="1A574280">
            <wp:extent cx="4572000" cy="2924175"/>
            <wp:effectExtent l="0" t="0" r="0" b="0"/>
            <wp:docPr id="1234322029" name="Image 1234322029"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072318C6" w14:textId="77777777" w:rsidR="00C73C7B" w:rsidRDefault="00C73C7B" w:rsidP="00C73C7B">
      <w:pPr>
        <w:jc w:val="center"/>
      </w:pPr>
      <w:r>
        <w:t>Figure B.3 - “ Relever ce qu’il faut mesurer vaut mieux qu’une bonne mesure sur quelque chose qui ne faut pas mesurer” - page 191</w:t>
      </w:r>
    </w:p>
    <w:p w14:paraId="687A1D8C" w14:textId="77777777" w:rsidR="00C73C7B" w:rsidRDefault="00C73C7B" w:rsidP="00C73C7B">
      <w:pPr>
        <w:jc w:val="center"/>
      </w:pPr>
      <w:r>
        <w:rPr>
          <w:noProof/>
          <w:lang w:eastAsia="fr-FR"/>
        </w:rPr>
        <w:drawing>
          <wp:inline distT="0" distB="0" distL="0" distR="0" wp14:anchorId="209EE45F" wp14:editId="0AABC903">
            <wp:extent cx="4572000" cy="2952750"/>
            <wp:effectExtent l="0" t="0" r="0" b="0"/>
            <wp:docPr id="1300362921" name="Image 1300362921"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2FCC77DA" w14:textId="77777777" w:rsidR="00C73C7B" w:rsidRDefault="00C73C7B" w:rsidP="00C73C7B">
      <w:pPr>
        <w:jc w:val="center"/>
        <w:rPr>
          <w:sz w:val="18"/>
          <w:szCs w:val="18"/>
        </w:rPr>
      </w:pPr>
      <w:r w:rsidRPr="275713A1">
        <w:rPr>
          <w:sz w:val="20"/>
          <w:szCs w:val="20"/>
        </w:rPr>
        <w:t>Figure B.4 - Importance de l’implication du back up suite à la réception de l’</w:t>
      </w:r>
      <w:proofErr w:type="spellStart"/>
      <w:r w:rsidRPr="275713A1">
        <w:rPr>
          <w:sz w:val="20"/>
          <w:szCs w:val="20"/>
        </w:rPr>
        <w:t>uptime</w:t>
      </w:r>
      <w:proofErr w:type="spellEnd"/>
      <w:r w:rsidRPr="275713A1">
        <w:rPr>
          <w:sz w:val="20"/>
          <w:szCs w:val="20"/>
        </w:rPr>
        <w:t xml:space="preserve"> par les équipes - page 194</w:t>
      </w:r>
    </w:p>
    <w:p w14:paraId="521EA090" w14:textId="77777777" w:rsidR="00C73C7B" w:rsidRDefault="00C73C7B" w:rsidP="00C73C7B">
      <w:pPr>
        <w:pStyle w:val="Titre2"/>
        <w:numPr>
          <w:ilvl w:val="0"/>
          <w:numId w:val="35"/>
        </w:numPr>
      </w:pPr>
      <w:bookmarkStart w:id="269" w:name="_CPAN.org_:_Comprehensive"/>
      <w:bookmarkStart w:id="270" w:name="_Toc461972336"/>
      <w:bookmarkStart w:id="271" w:name="_Toc136875615"/>
      <w:bookmarkEnd w:id="269"/>
      <w:r>
        <w:lastRenderedPageBreak/>
        <w:t xml:space="preserve">CPAN.org : </w:t>
      </w:r>
      <w:proofErr w:type="spellStart"/>
      <w:r w:rsidRPr="275713A1">
        <w:t>Comprehensive</w:t>
      </w:r>
      <w:proofErr w:type="spellEnd"/>
      <w:r w:rsidRPr="275713A1">
        <w:t xml:space="preserve"> Perl Archive Network, tutoriels Perl associées et </w:t>
      </w:r>
      <w:proofErr w:type="spellStart"/>
      <w:r w:rsidRPr="275713A1">
        <w:t>wikibook</w:t>
      </w:r>
      <w:proofErr w:type="spellEnd"/>
      <w:r w:rsidRPr="275713A1">
        <w:t>.</w:t>
      </w:r>
      <w:bookmarkEnd w:id="270"/>
      <w:bookmarkEnd w:id="271"/>
    </w:p>
    <w:p w14:paraId="7C02A141" w14:textId="77777777" w:rsidR="00C73C7B" w:rsidRDefault="00C73C7B" w:rsidP="00C73C7B">
      <w:pPr>
        <w:jc w:val="center"/>
      </w:pPr>
      <w:r>
        <w:rPr>
          <w:noProof/>
          <w:lang w:eastAsia="fr-FR"/>
        </w:rPr>
        <w:drawing>
          <wp:inline distT="0" distB="0" distL="0" distR="0" wp14:anchorId="7B4B29EA" wp14:editId="0D93EE32">
            <wp:extent cx="4572000" cy="2705100"/>
            <wp:effectExtent l="0" t="0" r="0" b="0"/>
            <wp:docPr id="1899947906" name="Image 189994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0BF13EDD" w14:textId="77777777" w:rsidR="00C73C7B" w:rsidRDefault="00C73C7B" w:rsidP="00C73C7B">
      <w:r>
        <w:t>Ce site internet s’utilise comme une encyclopédie de notre époque contemporaine, c’est-à-dire en ayant perdu tout le charme des gravures et dessins explicatifs et ludiques qu’il y avait dans l’encyclopédie de D’Alembert et Diderot, nous rendant ainsi nostalgique de cette époque des Lumières. Mais cela peut se comprendre de la même manière qu’une encyclopédie contemporaine. L’histoire du langage Perl est comme l’histoire de l’humanité : c’est un langage qui date de fin des années 80 (1987), qui, lorsque l’on met la date de naissance des premiers langages de programmation en rapport avec la naissance de notre humanité, Perl se situe au niveau la partie Homme des cavernes découvrant le feu.</w:t>
      </w:r>
    </w:p>
    <w:p w14:paraId="41056EB0" w14:textId="77777777" w:rsidR="00C73C7B" w:rsidRDefault="00C73C7B" w:rsidP="00C73C7B">
      <w:r>
        <w:t>Autant dire qu’il y a beaucoup d’information sur de multiple sujet, avec des coins plus obscurs et sans trop d’explication, laissant le champ libre à l’interprétation ou l’expérience du métier de programmeur. Sans parler des multiples spécificités qu’a dû recouvrir ce langage au fils des ans pour parfaire sa fonctionnalité continue initiale en s’adaptant à tout type de système d’information dans les entreprises de tout type, à savoir être un interpréteur de format texte. Par exemple, parfois certaine fonctionnalité marche encore, parfois non ou peut être combinées avec une autre bibliothèque non relevée dans la documentation et qu’il faut connaître comme une trivialité. En outre, pour bien comprendre l’utilisation du site CPAN.org, il faut avoir un bon niveau programmation du type senior ou experts du langage Perl, ce qui rend difficile d’accès au premier abord ce site internet. C’est pour cela que la communauté Perl s’est organisée pour mettre à disposition un livre tutoriel des bibliothèques principales et les plus utilisées. Il est très ludique et aide beaucoup à donner un élan de travail et obtenir la logique du langage. Il se présente sous cette forme :</w:t>
      </w:r>
    </w:p>
    <w:p w14:paraId="08743DF1" w14:textId="77777777" w:rsidR="00C73C7B" w:rsidRDefault="00C73C7B" w:rsidP="00C73C7B">
      <w:pPr>
        <w:jc w:val="center"/>
      </w:pPr>
      <w:r>
        <w:lastRenderedPageBreak/>
        <w:t xml:space="preserve"> </w:t>
      </w:r>
      <w:r>
        <w:br/>
      </w:r>
      <w:r>
        <w:rPr>
          <w:noProof/>
          <w:lang w:eastAsia="fr-FR"/>
        </w:rPr>
        <w:drawing>
          <wp:inline distT="0" distB="0" distL="0" distR="0" wp14:anchorId="7F25B520" wp14:editId="64A278F8">
            <wp:extent cx="4572000" cy="2828925"/>
            <wp:effectExtent l="0" t="0" r="0" b="0"/>
            <wp:docPr id="241420518" name="Image 2414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E78FE85" w14:textId="77777777" w:rsidR="00C73C7B" w:rsidRDefault="00C73C7B" w:rsidP="00C73C7B">
      <w:r>
        <w:t xml:space="preserve">Etant donnée qu’il est bien fait et parfaitement vu et revu plusieurs fois pour généraliser au plus simple chaque bibliothèque ou spécificité, la prise en main de Perl se fait assez naturellement. </w:t>
      </w:r>
    </w:p>
    <w:p w14:paraId="32C92875" w14:textId="77777777" w:rsidR="00C73C7B" w:rsidRDefault="00C73C7B" w:rsidP="00C73C7B">
      <w:r>
        <w:t xml:space="preserve">Cependant il y a 883 pages de tutoriel et de prise en main pour connaître les bases professionnelles du langage Perl. Je n’ai pas tout lu d’un coup, mais petit à petit selon le besoin que j’ai, notamment le tutoriel sur le threading. Ce livre se parcours très bien et est agréable à étudier par la subtilité des exemples et l’implication des auteurs à mettre à l’honneur la pédagogie dans ces tutoriels. Je n’ai pas de souvenir que sur un quelconque autre langage où l’on est autant apporté de soin à la pédagogie : l’apprentissage du langage Perl se fait donc en bonne intelligence et ce n’est pas ce qui est le plus difficile.   </w:t>
      </w:r>
    </w:p>
    <w:p w14:paraId="6A21D8F5" w14:textId="77777777" w:rsidR="00C73C7B" w:rsidRDefault="00C73C7B" w:rsidP="00C73C7B">
      <w:r>
        <w:t xml:space="preserve">De plus, en parcourant internet on tombe régulièrement sur d’autres sites proposants des formations Perl qui sont pour la plupart de bonnes qualités pour le début, ainsi que le </w:t>
      </w:r>
      <w:proofErr w:type="spellStart"/>
      <w:r>
        <w:t>wikibook</w:t>
      </w:r>
      <w:proofErr w:type="spellEnd"/>
      <w:r>
        <w:t xml:space="preserve"> qui est suffisant à lui-seul comme dictionnaire avec beaucoup d’exemples.</w:t>
      </w:r>
    </w:p>
    <w:p w14:paraId="2F8D21A5" w14:textId="77777777" w:rsidR="00C73C7B" w:rsidRDefault="00C73C7B" w:rsidP="00C73C7B">
      <w:r>
        <w:t>Cependant, la difficulté de Perl est l’interprétation de son debugge qui est long. C’est là qu’est toute la différence entre un novice comme moi et un professionnel dans ce langage. En effet, l’apprentissage de Perl c’est essentiellement l’application radical de la méthode scientifique sur l’expérimentation : on a une hypothèse sur une fonctionnalité, on test, on conclut, on fait une autre hypothèse, on le test, on conclut, etc. C’est un bon entraînement pour obtenir beaucoup d’endurance et de persévérance sur l’utilisation des autres langages de programmation. Je l’ai constaté lors de mes différents projets de programmation pour ma formation.</w:t>
      </w:r>
    </w:p>
    <w:p w14:paraId="54508D55" w14:textId="77777777" w:rsidR="00C73C7B" w:rsidRDefault="00C73C7B" w:rsidP="00C73C7B">
      <w:r>
        <w:t xml:space="preserve">Pour conclure sur la présentation de ces annexes sur le langage Perl, il est difficile d’énumérer des livres. En effet, les derniers en date ne sont plus à jours et bien souvent reprennent en totalité les tutoriels dans le </w:t>
      </w:r>
      <w:proofErr w:type="spellStart"/>
      <w:r>
        <w:t>pdf</w:t>
      </w:r>
      <w:proofErr w:type="spellEnd"/>
      <w:r>
        <w:t xml:space="preserve"> précédent. De plus, je n’ai pas réussi à trouver un livre Perl qui parle exclusivement sur le multithreading ou la bibliothèque threads. Ils sont tous très efficace pour construire des bibliothèques et très ludique aussi, mais ils ne m’ont pas apporté d’aide conséquente pour l’exécution de ma mission en entreprise. Je suis donc resté sur l’utilisation du manuel de tutoriel et des sites internet et forums d’aide pour Perl.  </w:t>
      </w:r>
    </w:p>
    <w:p w14:paraId="4879EC26" w14:textId="4A44990A" w:rsidR="2A053FD8" w:rsidRDefault="2A053FD8" w:rsidP="2A053FD8"/>
    <w:p w14:paraId="34731DE6" w14:textId="4B8D4360" w:rsidR="78375C66" w:rsidRDefault="78375C66" w:rsidP="78375C66"/>
    <w:p w14:paraId="12BD6CF9" w14:textId="77777777" w:rsidR="00C92323" w:rsidRDefault="00C92323" w:rsidP="00C92323"/>
    <w:p w14:paraId="080A3A8B" w14:textId="77777777" w:rsidR="00C92323" w:rsidRDefault="00C92323" w:rsidP="00C92323"/>
    <w:p w14:paraId="0B748ED0" w14:textId="77777777" w:rsidR="00C92323" w:rsidRDefault="00C92323" w:rsidP="00C92323">
      <w:r>
        <w:lastRenderedPageBreak/>
        <w:t>// Idée de première approche</w:t>
      </w:r>
    </w:p>
    <w:p w14:paraId="11976A67" w14:textId="77777777" w:rsidR="00C92323" w:rsidRDefault="00C92323" w:rsidP="00C92323">
      <w:r>
        <w:t>III.</w:t>
      </w:r>
      <w:r>
        <w:tab/>
        <w:t>Notion de réseau</w:t>
      </w:r>
    </w:p>
    <w:p w14:paraId="78D9A4AA" w14:textId="77777777" w:rsidR="00C92323" w:rsidRDefault="00C92323" w:rsidP="00C92323">
      <w:r>
        <w:t xml:space="preserve">1.    </w:t>
      </w:r>
      <w:commentRangeStart w:id="272"/>
      <w:r>
        <w:t>Différent type d’équipement</w:t>
      </w:r>
      <w:commentRangeEnd w:id="272"/>
      <w:r>
        <w:commentReference w:id="272"/>
      </w:r>
    </w:p>
    <w:p w14:paraId="508F1740" w14:textId="77777777" w:rsidR="00C92323" w:rsidRDefault="00C92323" w:rsidP="00C92323">
      <w:r>
        <w:t xml:space="preserve">2.    </w:t>
      </w:r>
      <w:commentRangeStart w:id="273"/>
      <w:r>
        <w:t>Gestion des incidents</w:t>
      </w:r>
      <w:commentRangeEnd w:id="273"/>
      <w:r>
        <w:commentReference w:id="273"/>
      </w:r>
    </w:p>
    <w:p w14:paraId="1C7BD814" w14:textId="77777777" w:rsidR="00C92323" w:rsidRDefault="00C92323" w:rsidP="00C92323">
      <w:r>
        <w:t xml:space="preserve">3.    </w:t>
      </w:r>
      <w:commentRangeStart w:id="274"/>
      <w:r>
        <w:t>Gestion de la conformité</w:t>
      </w:r>
      <w:commentRangeEnd w:id="274"/>
      <w:r>
        <w:commentReference w:id="274"/>
      </w:r>
    </w:p>
    <w:p w14:paraId="561D4B56" w14:textId="77777777" w:rsidR="00C92323" w:rsidRDefault="00C92323" w:rsidP="00C92323"/>
    <w:p w14:paraId="3CDFF470" w14:textId="77777777" w:rsidR="00C92323" w:rsidRDefault="00C92323" w:rsidP="00C92323"/>
    <w:p w14:paraId="76B1507D" w14:textId="77777777" w:rsidR="00C92323" w:rsidRDefault="00C92323" w:rsidP="00C92323">
      <w:r>
        <w:t>VI.</w:t>
      </w:r>
      <w:r>
        <w:tab/>
        <w:t>Introduction sur le script</w:t>
      </w:r>
    </w:p>
    <w:p w14:paraId="0B69C985" w14:textId="77777777" w:rsidR="00C92323" w:rsidRDefault="00C92323" w:rsidP="00C92323">
      <w:commentRangeStart w:id="275"/>
      <w:r>
        <w:t>1.    La notion de l’</w:t>
      </w:r>
      <w:proofErr w:type="spellStart"/>
      <w:r>
        <w:t>uptime</w:t>
      </w:r>
      <w:commentRangeEnd w:id="275"/>
      <w:proofErr w:type="spellEnd"/>
      <w:r>
        <w:commentReference w:id="275"/>
      </w:r>
    </w:p>
    <w:p w14:paraId="74649B66" w14:textId="77777777" w:rsidR="00C92323" w:rsidRDefault="00C92323" w:rsidP="00C92323">
      <w:commentRangeStart w:id="276"/>
      <w:r>
        <w:t>2.    Le langage</w:t>
      </w:r>
      <w:commentRangeEnd w:id="276"/>
      <w:r>
        <w:commentReference w:id="276"/>
      </w:r>
    </w:p>
    <w:p w14:paraId="52AA9F13" w14:textId="77777777" w:rsidR="00C92323" w:rsidRDefault="00C92323" w:rsidP="00C92323">
      <w:r>
        <w:t>3.    Présentation du scripte</w:t>
      </w:r>
    </w:p>
    <w:p w14:paraId="76A58207" w14:textId="77777777" w:rsidR="00C92323" w:rsidRDefault="00C92323" w:rsidP="00C92323"/>
    <w:p w14:paraId="467A367C" w14:textId="77777777" w:rsidR="00C92323" w:rsidRDefault="00C92323" w:rsidP="00C92323"/>
    <w:p w14:paraId="59891B45" w14:textId="77777777" w:rsidR="00C92323" w:rsidRDefault="00C92323" w:rsidP="00C92323">
      <w:r>
        <w:t>V.      Théorie, méthode et technique pour l’objectif</w:t>
      </w:r>
    </w:p>
    <w:p w14:paraId="7BE8194E" w14:textId="77777777" w:rsidR="00C92323" w:rsidRDefault="00C92323" w:rsidP="00C92323">
      <w:r>
        <w:t>1.     Les objectifs</w:t>
      </w:r>
    </w:p>
    <w:p w14:paraId="121FAD1D" w14:textId="77777777" w:rsidR="00C92323" w:rsidRDefault="00C92323" w:rsidP="00C92323">
      <w:commentRangeStart w:id="277"/>
      <w:r>
        <w:t>2.    Le calcul parallèle</w:t>
      </w:r>
      <w:commentRangeEnd w:id="277"/>
      <w:r>
        <w:commentReference w:id="277"/>
      </w:r>
      <w:r>
        <w:t xml:space="preserve"> (présentation sur python et perl)</w:t>
      </w:r>
    </w:p>
    <w:p w14:paraId="6440FB0A" w14:textId="77777777" w:rsidR="00C92323" w:rsidRDefault="00C92323" w:rsidP="00C92323">
      <w:commentRangeStart w:id="278"/>
      <w:r>
        <w:t>3.    Difficultés</w:t>
      </w:r>
      <w:commentRangeEnd w:id="278"/>
      <w:r>
        <w:commentReference w:id="278"/>
      </w:r>
    </w:p>
    <w:p w14:paraId="2BEB8FBE" w14:textId="77777777" w:rsidR="00C92323" w:rsidRDefault="00C92323" w:rsidP="00C92323"/>
    <w:p w14:paraId="06F62F17" w14:textId="77777777" w:rsidR="00C92323" w:rsidRDefault="00C92323" w:rsidP="00C92323"/>
    <w:p w14:paraId="2D792846" w14:textId="77777777" w:rsidR="00C92323" w:rsidRDefault="00C92323" w:rsidP="00C92323">
      <w:r>
        <w:t xml:space="preserve">VI.      Notion de thread </w:t>
      </w:r>
    </w:p>
    <w:p w14:paraId="1C0AD1A2" w14:textId="77777777" w:rsidR="00C92323" w:rsidRDefault="00C92323" w:rsidP="00C92323">
      <w:r>
        <w:t>1.    L'application en ce scripte</w:t>
      </w:r>
    </w:p>
    <w:p w14:paraId="66190346" w14:textId="77777777" w:rsidR="00C92323" w:rsidRDefault="00C92323" w:rsidP="00C92323">
      <w:r>
        <w:t>2.    Collaboration</w:t>
      </w:r>
    </w:p>
    <w:p w14:paraId="689F82F2" w14:textId="77777777" w:rsidR="00C92323" w:rsidRDefault="00C92323" w:rsidP="00C92323">
      <w:r>
        <w:t>3.    Maître-esclave</w:t>
      </w:r>
    </w:p>
    <w:p w14:paraId="4A6F7B0B" w14:textId="77777777" w:rsidR="00C92323" w:rsidRDefault="00C92323" w:rsidP="00C92323">
      <w:r>
        <w:t>4.    Travaille à la chaine</w:t>
      </w:r>
    </w:p>
    <w:p w14:paraId="31D03BE0" w14:textId="77777777" w:rsidR="00C92323" w:rsidRDefault="00C92323" w:rsidP="00C92323"/>
    <w:p w14:paraId="1C95C2EA" w14:textId="77777777" w:rsidR="00C92323" w:rsidRDefault="00C92323" w:rsidP="00C92323">
      <w:commentRangeStart w:id="279"/>
      <w:r>
        <w:t>VII.       Conclusion</w:t>
      </w:r>
      <w:commentRangeEnd w:id="279"/>
      <w:r>
        <w:commentReference w:id="279"/>
      </w:r>
    </w:p>
    <w:p w14:paraId="386349E0" w14:textId="77777777" w:rsidR="00C92323" w:rsidRDefault="00C92323" w:rsidP="00C92323">
      <w:r>
        <w:t>VIII.       Glossaire</w:t>
      </w:r>
    </w:p>
    <w:p w14:paraId="5415D90F" w14:textId="77777777" w:rsidR="00C92323" w:rsidRDefault="00C92323" w:rsidP="00C92323">
      <w:r>
        <w:t>IX.        Bibliographie</w:t>
      </w:r>
    </w:p>
    <w:p w14:paraId="6535079D" w14:textId="77777777" w:rsidR="00C92323" w:rsidRDefault="00C92323" w:rsidP="00C92323">
      <w:r>
        <w:t>X.        Annexe</w:t>
      </w:r>
    </w:p>
    <w:p w14:paraId="6FE72D30" w14:textId="77777777" w:rsidR="00C92323" w:rsidRDefault="00C92323" w:rsidP="78375C66"/>
    <w:p w14:paraId="1CCC4C76" w14:textId="64E32912" w:rsidR="78375C66" w:rsidRDefault="78375C66" w:rsidP="78375C66"/>
    <w:sectPr w:rsidR="78375C66">
      <w:headerReference w:type="default" r:id="rId192"/>
      <w:footerReference w:type="default" r:id="rId193"/>
      <w:pgSz w:w="11906" w:h="16838"/>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lize Baudin" w:date="2022-12-10T16:55:00Z" w:initials="AB">
    <w:p w14:paraId="47E44ECD" w14:textId="4FF3EA8F" w:rsidR="78375C66" w:rsidRDefault="78375C66">
      <w:r>
        <w:t>Ébauche :  mise en page à faire, correction de grammaire, conjugaison non explicité, etc...</w:t>
      </w:r>
      <w:r>
        <w:annotationRef/>
      </w:r>
    </w:p>
  </w:comment>
  <w:comment w:id="2" w:author="Alize Baudin" w:date="2022-12-10T19:27:00Z" w:initials="AB">
    <w:p w14:paraId="69BFC8DA" w14:textId="2FC9F317" w:rsidR="78375C66" w:rsidRDefault="78375C66">
      <w:r>
        <w:t>A voir si thème valide</w:t>
      </w:r>
      <w:r>
        <w:annotationRef/>
      </w:r>
    </w:p>
  </w:comment>
  <w:comment w:id="8" w:author="Thierry JAILLET" w:date="2023-07-14T07:24:00Z" w:initials="TJ">
    <w:p w14:paraId="662385D1" w14:textId="5FC0B7FE" w:rsidR="00B77328" w:rsidRDefault="00B77328" w:rsidP="00B77328">
      <w:pPr>
        <w:pStyle w:val="Commentaire"/>
      </w:pPr>
      <w:r>
        <w:rPr>
          <w:rStyle w:val="Marquedecommentaire"/>
        </w:rPr>
        <w:annotationRef/>
      </w:r>
      <w:r>
        <w:t>à traduire pour les non-informaticiens  :-)</w:t>
      </w:r>
    </w:p>
  </w:comment>
  <w:comment w:id="9" w:author="Thierry JAILLET" w:date="2023-07-14T07:25:00Z" w:initials="TJ">
    <w:p w14:paraId="605585DE" w14:textId="2D48D67C" w:rsidR="00A004BC" w:rsidRDefault="00A004BC" w:rsidP="00A004BC">
      <w:pPr>
        <w:pStyle w:val="Commentaire"/>
      </w:pPr>
      <w:r>
        <w:rPr>
          <w:rStyle w:val="Marquedecommentaire"/>
        </w:rPr>
        <w:annotationRef/>
      </w:r>
      <w:r>
        <w:t>expliciter cette conséquence humaine</w:t>
      </w:r>
    </w:p>
  </w:comment>
  <w:comment w:id="10" w:author="Thierry JAILLET" w:date="2023-07-14T07:26:00Z" w:initials="TJ">
    <w:p w14:paraId="484C4F87" w14:textId="2B8EB1B6" w:rsidR="00A004BC" w:rsidRDefault="00A004BC" w:rsidP="00A004BC">
      <w:pPr>
        <w:pStyle w:val="Commentaire"/>
      </w:pPr>
      <w:r>
        <w:rPr>
          <w:rStyle w:val="Marquedecommentaire"/>
        </w:rPr>
        <w:annotationRef/>
      </w:r>
      <w:r>
        <w:t>Dites tout de suite à combien vous avez réussi à réduire ce tems , ici et dan le titre de votre mémoire</w:t>
      </w:r>
    </w:p>
  </w:comment>
  <w:comment w:id="16" w:author="Thierry JAILLET" w:date="2023-07-14T07:29:00Z" w:initials="TJ">
    <w:p w14:paraId="33678FFA" w14:textId="5C96E042" w:rsidR="00A004BC" w:rsidRDefault="00A004BC" w:rsidP="00A004BC">
      <w:pPr>
        <w:pStyle w:val="Commentaire"/>
      </w:pPr>
      <w:r>
        <w:rPr>
          <w:rStyle w:val="Marquedecommentaire"/>
        </w:rPr>
        <w:annotationRef/>
      </w:r>
      <w:r>
        <w:t>on pourrait supprimer cette fin de phrase …à voir</w:t>
      </w:r>
    </w:p>
  </w:comment>
  <w:comment w:id="18" w:author="Alize Baudin" w:date="2022-12-10T16:53:00Z" w:initials="AB">
    <w:p w14:paraId="486DC403" w14:textId="0848C45F" w:rsidR="78375C66" w:rsidRDefault="78375C66">
      <w:r>
        <w:t xml:space="preserve">Citer précisément les personnes en jeu (chef/personne de RH), personne qui ont accepter ma candidature, etc... </w:t>
      </w:r>
      <w:r>
        <w:annotationRef/>
      </w:r>
    </w:p>
  </w:comment>
  <w:comment w:id="23" w:author="Thierry JAILLET" w:date="2023-07-14T06:58:00Z" w:initials="TJ">
    <w:p w14:paraId="1289DCDF" w14:textId="634009D4" w:rsidR="004A5762" w:rsidRDefault="004A5762" w:rsidP="004A5762">
      <w:pPr>
        <w:pStyle w:val="Commentaire"/>
      </w:pPr>
      <w:r>
        <w:rPr>
          <w:rStyle w:val="Marquedecommentaire"/>
        </w:rPr>
        <w:annotationRef/>
      </w:r>
      <w:r>
        <w:t>utiliser une numérotation décimale 2.1.4.1</w:t>
      </w:r>
    </w:p>
  </w:comment>
  <w:comment w:id="40" w:author="Thierry JAILLET" w:date="2023-07-14T06:59:00Z" w:initials="TJ">
    <w:p w14:paraId="2AC5E2BB" w14:textId="08115187" w:rsidR="004A5762" w:rsidRDefault="004A5762" w:rsidP="004A5762">
      <w:pPr>
        <w:pStyle w:val="Commentaire"/>
      </w:pPr>
      <w:r>
        <w:rPr>
          <w:rStyle w:val="Marquedecommentaire"/>
        </w:rPr>
        <w:annotationRef/>
      </w:r>
      <w:r>
        <w:t>On pourrait la mettre dans le contexte …</w:t>
      </w:r>
    </w:p>
  </w:comment>
  <w:comment w:id="42" w:author="Yassine MESBAH" w:date="2023-06-08T18:20:00Z" w:initials="YM">
    <w:p w14:paraId="6D65038F" w14:textId="2ABF110C" w:rsidR="005A4D2B" w:rsidRDefault="005A4D2B">
      <w:pPr>
        <w:pStyle w:val="Commentaire"/>
      </w:pPr>
      <w:r>
        <w:rPr>
          <w:rStyle w:val="Marquedecommentaire"/>
        </w:rPr>
        <w:annotationRef/>
      </w:r>
      <w:r w:rsidR="00FD4146">
        <w:t>Ne pas garder les noms/ uniquement les noms des d</w:t>
      </w:r>
      <w:r w:rsidR="00DB0B2A">
        <w:t>i</w:t>
      </w:r>
      <w:r w:rsidR="00FD4146">
        <w:t>vision et équipes</w:t>
      </w:r>
      <w:r w:rsidR="00DB0B2A">
        <w:t xml:space="preserve"> à faire directement sur word</w:t>
      </w:r>
    </w:p>
  </w:comment>
  <w:comment w:id="63" w:author="Yassine MESBAH" w:date="2023-06-08T18:19:00Z" w:initials="YM">
    <w:p w14:paraId="1C1A7AAA" w14:textId="41F978E3" w:rsidR="005A4D2B" w:rsidRDefault="005A4D2B">
      <w:pPr>
        <w:pStyle w:val="Commentaire"/>
      </w:pPr>
      <w:r>
        <w:rPr>
          <w:rStyle w:val="Marquedecommentaire"/>
        </w:rPr>
        <w:annotationRef/>
      </w:r>
      <w:r>
        <w:t>Pas cool </w:t>
      </w:r>
      <w:r>
        <w:rPr>
          <w:rFonts w:ascii="Segoe UI Emoji" w:eastAsia="Segoe UI Emoji" w:hAnsi="Segoe UI Emoji" w:cs="Segoe UI Emoji"/>
        </w:rPr>
        <w:t>😊</w:t>
      </w:r>
    </w:p>
  </w:comment>
  <w:comment w:id="78" w:author="Thierry JAILLET" w:date="2023-07-14T07:39:00Z" w:initials="TJ">
    <w:p w14:paraId="5F17B39C" w14:textId="005440EE" w:rsidR="00320F64" w:rsidRDefault="00320F64" w:rsidP="00320F64">
      <w:pPr>
        <w:pStyle w:val="Commentaire"/>
      </w:pPr>
      <w:r>
        <w:rPr>
          <w:rStyle w:val="Marquedecommentaire"/>
        </w:rPr>
        <w:annotationRef/>
      </w:r>
      <w:r>
        <w:t>pas de jugement de valeur dans une présentation de contexte ; à reporter dans les remerciements</w:t>
      </w:r>
    </w:p>
  </w:comment>
  <w:comment w:id="86" w:author="Thierry JAILLET" w:date="2023-07-14T07:40:00Z" w:initials="TJ">
    <w:p w14:paraId="226BF853" w14:textId="42112464" w:rsidR="00320F64" w:rsidRDefault="00320F64" w:rsidP="00320F64">
      <w:pPr>
        <w:pStyle w:val="Commentaire"/>
      </w:pPr>
      <w:r>
        <w:rPr>
          <w:rStyle w:val="Marquedecommentaire"/>
        </w:rPr>
        <w:annotationRef/>
      </w:r>
      <w:r>
        <w:t>détail familial à ne pas citer</w:t>
      </w:r>
    </w:p>
  </w:comment>
  <w:comment w:id="94" w:author="Thierry JAILLET" w:date="2023-07-14T06:53:00Z" w:initials="TJ">
    <w:p w14:paraId="4569FBBE" w14:textId="08D72616" w:rsidR="00AD3068" w:rsidRDefault="00AD3068" w:rsidP="00AD3068">
      <w:pPr>
        <w:pStyle w:val="Commentaire"/>
      </w:pPr>
      <w:r>
        <w:rPr>
          <w:rStyle w:val="Marquedecommentaire"/>
        </w:rPr>
        <w:annotationRef/>
      </w:r>
      <w:r>
        <w:t>mettre la problématique en 1er, l’equipe, la mission, après</w:t>
      </w:r>
    </w:p>
  </w:comment>
  <w:comment w:id="95" w:author="Thierry JAILLET" w:date="2023-07-14T06:57:00Z" w:initials="TJ">
    <w:p w14:paraId="79E8C9D9" w14:textId="6555C413" w:rsidR="00AD3068" w:rsidRDefault="00AD3068" w:rsidP="00AD3068">
      <w:pPr>
        <w:pStyle w:val="Commentaire"/>
      </w:pPr>
      <w:r>
        <w:rPr>
          <w:rStyle w:val="Marquedecommentaire"/>
        </w:rPr>
        <w:annotationRef/>
      </w:r>
      <w:r>
        <w:t>A mettre en titre du mémoire, suivi en sous-titre du titre actuel « programmation parallèle : la gestion  des threads en Perl »</w:t>
      </w:r>
    </w:p>
  </w:comment>
  <w:comment w:id="100" w:author="Yassine MESBAH" w:date="2023-06-08T18:29:00Z" w:initials="YM">
    <w:p w14:paraId="2B83C349" w14:textId="4B3C8E55" w:rsidR="00814563" w:rsidRDefault="00814563">
      <w:pPr>
        <w:pStyle w:val="Commentaire"/>
      </w:pPr>
      <w:r>
        <w:rPr>
          <w:rStyle w:val="Marquedecommentaire"/>
        </w:rPr>
        <w:annotationRef/>
      </w:r>
      <w:r w:rsidR="00B96B61">
        <w:t>Ce n’est pas vrai ! attention dans un datacenter il y a aussi des équipements sécu firewall, serveur ….</w:t>
      </w:r>
    </w:p>
  </w:comment>
  <w:comment w:id="105" w:author="Yassine MESBAH" w:date="2023-06-08T18:31:00Z" w:initials="YM">
    <w:p w14:paraId="5E1713FB" w14:textId="3EACB687" w:rsidR="00C95072" w:rsidRDefault="00C95072">
      <w:pPr>
        <w:pStyle w:val="Commentaire"/>
      </w:pPr>
      <w:r>
        <w:rPr>
          <w:rStyle w:val="Marquedecommentaire"/>
        </w:rPr>
        <w:annotationRef/>
      </w:r>
      <w:r>
        <w:t>Phrase à revoir </w:t>
      </w:r>
      <w:r>
        <w:rPr>
          <w:rFonts w:ascii="Segoe UI Emoji" w:eastAsia="Segoe UI Emoji" w:hAnsi="Segoe UI Emoji" w:cs="Segoe UI Emoji"/>
        </w:rPr>
        <w:t>😊</w:t>
      </w:r>
    </w:p>
  </w:comment>
  <w:comment w:id="112" w:author="Yassine MESBAH" w:date="2023-06-08T18:33:00Z" w:initials="YM">
    <w:p w14:paraId="3B69EECF" w14:textId="34445F9D" w:rsidR="00374C0C" w:rsidRDefault="00374C0C">
      <w:pPr>
        <w:pStyle w:val="Commentaire"/>
      </w:pPr>
      <w:r>
        <w:rPr>
          <w:rStyle w:val="Marquedecommentaire"/>
        </w:rPr>
        <w:annotationRef/>
      </w:r>
      <w:r>
        <w:t>Même remarque</w:t>
      </w:r>
    </w:p>
  </w:comment>
  <w:comment w:id="116" w:author="Thierry JAILLET" w:date="2023-07-14T07:45:00Z" w:initials="TJ">
    <w:p w14:paraId="32AD4B7A" w14:textId="340B2CC8" w:rsidR="008A6932" w:rsidRDefault="008A6932" w:rsidP="008A6932">
      <w:pPr>
        <w:pStyle w:val="Commentaire"/>
      </w:pPr>
      <w:r>
        <w:rPr>
          <w:rStyle w:val="Marquedecommentaire"/>
        </w:rPr>
        <w:annotationRef/>
      </w:r>
      <w:r>
        <w:t>?</w:t>
      </w:r>
    </w:p>
  </w:comment>
  <w:comment w:id="119" w:author="Thierry JAILLET" w:date="2023-07-14T07:53:00Z" w:initials="TJ">
    <w:p w14:paraId="3982D8E2" w14:textId="5BB1F216" w:rsidR="004C2FDB" w:rsidRDefault="004C2FDB" w:rsidP="004C2FDB">
      <w:pPr>
        <w:pStyle w:val="Commentaire"/>
      </w:pPr>
      <w:r>
        <w:rPr>
          <w:rStyle w:val="Marquedecommentaire"/>
        </w:rPr>
        <w:annotationRef/>
      </w:r>
      <w:r>
        <w:t>?</w:t>
      </w:r>
    </w:p>
  </w:comment>
  <w:comment w:id="121" w:author="Yassine MESBAH" w:date="2023-06-21T23:33:00Z" w:initials="YM">
    <w:p w14:paraId="4D9537F6" w14:textId="33581D1E" w:rsidR="001220E3" w:rsidRDefault="001220E3">
      <w:pPr>
        <w:pStyle w:val="Commentaire"/>
      </w:pPr>
      <w:r>
        <w:rPr>
          <w:rStyle w:val="Marquedecommentaire"/>
        </w:rPr>
        <w:annotationRef/>
      </w:r>
      <w:r w:rsidR="00790D29">
        <w:t>L</w:t>
      </w:r>
      <w:r>
        <w:t>oadbalancer</w:t>
      </w:r>
      <w:r w:rsidR="00790D29">
        <w:t xml:space="preserve"> ou répartiteur de charge</w:t>
      </w:r>
    </w:p>
  </w:comment>
  <w:comment w:id="126" w:author="Yassine MESBAH" w:date="2023-06-21T23:34:00Z" w:initials="YM">
    <w:p w14:paraId="557DB8A6" w14:textId="4C6E2F4F" w:rsidR="001220E3" w:rsidRDefault="001220E3">
      <w:pPr>
        <w:pStyle w:val="Commentaire"/>
      </w:pPr>
      <w:r>
        <w:rPr>
          <w:rStyle w:val="Marquedecommentaire"/>
        </w:rPr>
        <w:annotationRef/>
      </w:r>
      <w:r>
        <w:t>en</w:t>
      </w:r>
    </w:p>
  </w:comment>
  <w:comment w:id="129" w:author="Yassine MESBAH" w:date="2023-06-21T23:34:00Z" w:initials="YM">
    <w:p w14:paraId="438249F0" w14:textId="7D394A04" w:rsidR="001220E3" w:rsidRDefault="001220E3">
      <w:pPr>
        <w:pStyle w:val="Commentaire"/>
      </w:pPr>
      <w:r>
        <w:rPr>
          <w:rStyle w:val="Marquedecommentaire"/>
        </w:rPr>
        <w:annotationRef/>
      </w:r>
      <w:r>
        <w:t xml:space="preserve">dans un </w:t>
      </w:r>
    </w:p>
  </w:comment>
  <w:comment w:id="135" w:author="Yassine MESBAH" w:date="2023-06-21T23:34:00Z" w:initials="YM">
    <w:p w14:paraId="7551B2D0" w14:textId="35435101" w:rsidR="001220E3" w:rsidRDefault="001220E3">
      <w:pPr>
        <w:pStyle w:val="Commentaire"/>
      </w:pPr>
      <w:r>
        <w:rPr>
          <w:rStyle w:val="Marquedecommentaire"/>
        </w:rPr>
        <w:annotationRef/>
      </w:r>
      <w:r>
        <w:t>Nous utilisons</w:t>
      </w:r>
    </w:p>
  </w:comment>
  <w:comment w:id="138" w:author="Yassine MESBAH" w:date="2023-06-21T23:36:00Z" w:initials="YM">
    <w:p w14:paraId="4AC364A4" w14:textId="7B436C77" w:rsidR="00F66314" w:rsidRDefault="00F66314">
      <w:pPr>
        <w:pStyle w:val="Commentaire"/>
      </w:pPr>
      <w:r>
        <w:rPr>
          <w:rStyle w:val="Marquedecommentaire"/>
        </w:rPr>
        <w:annotationRef/>
      </w:r>
      <w:r>
        <w:t>Chez</w:t>
      </w:r>
    </w:p>
  </w:comment>
  <w:comment w:id="144" w:author="Yassine MESBAH" w:date="2023-06-21T23:38:00Z" w:initials="YM">
    <w:p w14:paraId="686CBB12" w14:textId="3ECDE333" w:rsidR="00E8140C" w:rsidRDefault="00E8140C">
      <w:pPr>
        <w:pStyle w:val="Commentaire"/>
      </w:pPr>
      <w:r>
        <w:rPr>
          <w:rStyle w:val="Marquedecommentaire"/>
        </w:rPr>
        <w:annotationRef/>
      </w:r>
      <w:r w:rsidR="00072993">
        <w:t xml:space="preserve">Ce n’est pas vrai, à moins que tu </w:t>
      </w:r>
      <w:r w:rsidR="004956CE">
        <w:t>aies</w:t>
      </w:r>
      <w:r w:rsidR="00072993">
        <w:t xml:space="preserve"> un exemple, sinon à enlever.</w:t>
      </w:r>
    </w:p>
  </w:comment>
  <w:comment w:id="150" w:author="Alize Baudin" w:date="2023-05-08T14:39:00Z" w:initials="AB">
    <w:p w14:paraId="5F1EE031" w14:textId="77777777" w:rsidR="006D7F53" w:rsidRDefault="006D7F53" w:rsidP="006D7F53">
      <w:r>
        <w:t>Questions directement posées à mon équipe de transverse service</w:t>
      </w:r>
      <w:r>
        <w:annotationRef/>
      </w:r>
    </w:p>
  </w:comment>
  <w:comment w:id="151" w:author="Yassine MESBAH" w:date="2023-06-21T23:49:00Z" w:initials="YM">
    <w:p w14:paraId="18E084D1" w14:textId="26457288" w:rsidR="006771D7" w:rsidRDefault="006771D7">
      <w:pPr>
        <w:pStyle w:val="Commentaire"/>
      </w:pPr>
      <w:r>
        <w:rPr>
          <w:rStyle w:val="Marquedecommentaire"/>
        </w:rPr>
        <w:annotationRef/>
      </w:r>
      <w:r>
        <w:t xml:space="preserve">Répétition avec le paragraphe d’avant </w:t>
      </w:r>
    </w:p>
  </w:comment>
  <w:comment w:id="155" w:author="Alize Baudin" w:date="2023-05-08T14:40:00Z" w:initials="AB">
    <w:p w14:paraId="34148E7A" w14:textId="77777777" w:rsidR="006D7F53" w:rsidRDefault="006D7F53" w:rsidP="006D7F53">
      <w:r>
        <w:t>Par exemple, ici j'ai posé la question à mon manager qui m'a employé</w:t>
      </w:r>
      <w:r>
        <w:annotationRef/>
      </w:r>
    </w:p>
  </w:comment>
  <w:comment w:id="153" w:author="Yassine MESBAH" w:date="2023-06-21T23:50:00Z" w:initials="YM">
    <w:p w14:paraId="13AAA7E7" w14:textId="77777777" w:rsidR="006771D7" w:rsidRDefault="006771D7">
      <w:pPr>
        <w:pStyle w:val="Commentaire"/>
      </w:pPr>
      <w:r>
        <w:rPr>
          <w:rStyle w:val="Marquedecommentaire"/>
        </w:rPr>
        <w:annotationRef/>
      </w:r>
      <w:r>
        <w:t>Je n’en suis pas sûr de ce que tu avance ici !</w:t>
      </w:r>
    </w:p>
  </w:comment>
  <w:comment w:id="159" w:author="Yassine MESBAH" w:date="2023-06-21T23:51:00Z" w:initials="YM">
    <w:p w14:paraId="113A0CD8" w14:textId="0D67FA53" w:rsidR="00BF4854" w:rsidRDefault="00BF4854">
      <w:pPr>
        <w:pStyle w:val="Commentaire"/>
      </w:pPr>
      <w:r>
        <w:rPr>
          <w:rStyle w:val="Marquedecommentaire"/>
        </w:rPr>
        <w:annotationRef/>
      </w:r>
      <w:r>
        <w:t>?</w:t>
      </w:r>
    </w:p>
  </w:comment>
  <w:comment w:id="163" w:author="Yassine MESBAH" w:date="2023-06-21T23:51:00Z" w:initials="YM">
    <w:p w14:paraId="41449AF9" w14:textId="79CA6523" w:rsidR="002A2F7B" w:rsidRDefault="002A2F7B">
      <w:pPr>
        <w:pStyle w:val="Commentaire"/>
      </w:pPr>
      <w:r>
        <w:rPr>
          <w:rStyle w:val="Marquedecommentaire"/>
        </w:rPr>
        <w:annotationRef/>
      </w:r>
      <w:r>
        <w:t>?</w:t>
      </w:r>
    </w:p>
  </w:comment>
  <w:comment w:id="168" w:author="Yassine MESBAH" w:date="2023-06-21T23:51:00Z" w:initials="YM">
    <w:p w14:paraId="75D266C0" w14:textId="06AA62CA" w:rsidR="00086F4C" w:rsidRDefault="00086F4C">
      <w:pPr>
        <w:pStyle w:val="Commentaire"/>
      </w:pPr>
      <w:r>
        <w:rPr>
          <w:rStyle w:val="Marquedecommentaire"/>
        </w:rPr>
        <w:annotationRef/>
      </w:r>
      <w:r>
        <w:t>?</w:t>
      </w:r>
    </w:p>
  </w:comment>
  <w:comment w:id="171" w:author="Yassine MESBAH" w:date="2023-06-21T23:53:00Z" w:initials="YM">
    <w:p w14:paraId="491F89D0" w14:textId="52C3C27A" w:rsidR="00086F4C" w:rsidRDefault="00086F4C">
      <w:pPr>
        <w:pStyle w:val="Commentaire"/>
      </w:pPr>
      <w:r>
        <w:rPr>
          <w:rStyle w:val="Marquedecommentaire"/>
        </w:rPr>
        <w:annotationRef/>
      </w:r>
      <w:r>
        <w:t xml:space="preserve">Ets ce que tu as expliqué c’est quoi VS ? </w:t>
      </w:r>
    </w:p>
  </w:comment>
  <w:comment w:id="177" w:author="Thierry JAILLET" w:date="2023-07-14T07:06:00Z" w:initials="TJ">
    <w:p w14:paraId="347121D0" w14:textId="7305F175" w:rsidR="001509AF" w:rsidRDefault="001509AF" w:rsidP="001509AF">
      <w:pPr>
        <w:pStyle w:val="Commentaire"/>
      </w:pPr>
      <w:r>
        <w:rPr>
          <w:rStyle w:val="Marquedecommentaire"/>
        </w:rPr>
        <w:annotationRef/>
      </w:r>
      <w:r>
        <w:t>Avant la « Présentation de la solution proposée », introduire l ‘état de l’art</w:t>
      </w:r>
      <w:r>
        <w:cr/>
      </w:r>
      <w:r>
        <w:cr/>
        <w:t>pensez à fusionner ce document avec celui du début de l’année, que nous puissions ne voir qu’un seul mémoire</w:t>
      </w:r>
    </w:p>
  </w:comment>
  <w:comment w:id="178" w:author="Thierry JAILLET" w:date="2023-07-14T07:11:00Z" w:initials="TJ">
    <w:p w14:paraId="6F8C7769" w14:textId="55E3BD7B" w:rsidR="00F321C5" w:rsidRDefault="00F321C5" w:rsidP="00F321C5">
      <w:pPr>
        <w:pStyle w:val="Commentaire"/>
      </w:pPr>
      <w:r>
        <w:rPr>
          <w:rStyle w:val="Marquedecommentaire"/>
        </w:rPr>
        <w:annotationRef/>
      </w:r>
      <w:r>
        <w:t>Mettez dans une seule partie « Solution proposée », vos parties actuellement numérotées VI, VII, VIII et IX. Le plan en sera plus clair</w:t>
      </w:r>
    </w:p>
  </w:comment>
  <w:comment w:id="179" w:author="Thierry JAILLET" w:date="2023-07-14T07:58:00Z" w:initials="TJ">
    <w:p w14:paraId="183CC8C8" w14:textId="77777777" w:rsidR="004C2FDB" w:rsidRDefault="004C2FDB">
      <w:r>
        <w:rPr>
          <w:rStyle w:val="Marquedecommentaire"/>
        </w:rPr>
        <w:annotationRef/>
      </w:r>
      <w:r>
        <w:rPr>
          <w:sz w:val="20"/>
          <w:szCs w:val="20"/>
        </w:rPr>
        <w:t>Ah bon ?</w:t>
      </w:r>
    </w:p>
    <w:p w14:paraId="6EEF4FB5" w14:textId="77777777" w:rsidR="004C2FDB" w:rsidRDefault="004C2FDB"/>
    <w:p w14:paraId="1CF6ADFD" w14:textId="6DD1D5A7" w:rsidR="004C2FDB" w:rsidRDefault="004C2FDB" w:rsidP="004C2FDB">
      <w:pPr>
        <w:pStyle w:val="Commentaire"/>
      </w:pPr>
      <w:r>
        <w:t>Il va falloir positiver, non ?</w:t>
      </w:r>
    </w:p>
  </w:comment>
  <w:comment w:id="187" w:author="Thierry JAILLET" w:date="2023-07-14T08:06:00Z" w:initials="TJ">
    <w:p w14:paraId="6A183BE5" w14:textId="0BE67B58" w:rsidR="00D95998" w:rsidRDefault="00D95998" w:rsidP="00D95998">
      <w:pPr>
        <w:pStyle w:val="Commentaire"/>
      </w:pPr>
      <w:r>
        <w:rPr>
          <w:rStyle w:val="Marquedecommentaire"/>
        </w:rPr>
        <w:annotationRef/>
      </w:r>
      <w:r>
        <w:t>Il faudrait justifier ici en quelques lignes pourquoi vous avez choisi quand même Perl, plutôt que Python ou Java</w:t>
      </w:r>
    </w:p>
  </w:comment>
  <w:comment w:id="194" w:author="Thierry JAILLET" w:date="2023-07-14T08:03:00Z" w:initials="TJ">
    <w:p w14:paraId="7BAE10B6" w14:textId="2093951E" w:rsidR="007613E0" w:rsidRDefault="007613E0" w:rsidP="007613E0">
      <w:pPr>
        <w:pStyle w:val="Commentaire"/>
      </w:pPr>
      <w:r>
        <w:rPr>
          <w:rStyle w:val="Marquedecommentaire"/>
        </w:rPr>
        <w:annotationRef/>
      </w:r>
      <w:r>
        <w:t>? « et requiert » ou « mais procure » ?</w:t>
      </w:r>
    </w:p>
  </w:comment>
  <w:comment w:id="199" w:author="Yassine MESBAH" w:date="2023-06-22T00:06:00Z" w:initials="YM">
    <w:p w14:paraId="3C6B6765" w14:textId="45F0EDF5" w:rsidR="00EA3E4B" w:rsidRDefault="00EA3E4B">
      <w:pPr>
        <w:pStyle w:val="Commentaire"/>
      </w:pPr>
      <w:r>
        <w:rPr>
          <w:rStyle w:val="Marquedecommentaire"/>
        </w:rPr>
        <w:annotationRef/>
      </w:r>
      <w:r>
        <w:t xml:space="preserve">A flouter les noms des tables dans la requête  </w:t>
      </w:r>
    </w:p>
  </w:comment>
  <w:comment w:id="202" w:author="Yassine MESBAH" w:date="2023-06-22T00:10:00Z" w:initials="YM">
    <w:p w14:paraId="1B2F6AC8" w14:textId="357840E1" w:rsidR="00EA3E4B" w:rsidRDefault="00EA3E4B">
      <w:pPr>
        <w:pStyle w:val="Commentaire"/>
      </w:pPr>
      <w:r>
        <w:rPr>
          <w:rStyle w:val="Marquedecommentaire"/>
        </w:rPr>
        <w:annotationRef/>
      </w:r>
      <w:r>
        <w:t xml:space="preserve">Nous appelons </w:t>
      </w:r>
    </w:p>
  </w:comment>
  <w:comment w:id="242" w:author="Thierry JAILLET" w:date="2023-07-14T08:13:00Z" w:initials="TJ">
    <w:p w14:paraId="7AC194F0" w14:textId="06F84BE0" w:rsidR="00C22E7D" w:rsidRDefault="00C22E7D" w:rsidP="00C22E7D">
      <w:pPr>
        <w:pStyle w:val="Commentaire"/>
      </w:pPr>
      <w:r>
        <w:rPr>
          <w:rStyle w:val="Marquedecommentaire"/>
        </w:rPr>
        <w:annotationRef/>
      </w:r>
      <w:r>
        <w:t>Eviter les commentaires familiers et l’emploi de la 1ère personne</w:t>
      </w:r>
    </w:p>
  </w:comment>
  <w:comment w:id="244" w:author="Yassine MESBAH" w:date="2023-06-22T00:15:00Z" w:initials="YM">
    <w:p w14:paraId="366DEBAC" w14:textId="561EE493" w:rsidR="00EA3E4B" w:rsidRDefault="00EA3E4B">
      <w:pPr>
        <w:pStyle w:val="Commentaire"/>
      </w:pPr>
      <w:r>
        <w:rPr>
          <w:rStyle w:val="Marquedecommentaire"/>
        </w:rPr>
        <w:annotationRef/>
      </w:r>
      <w:r>
        <w:t>?????</w:t>
      </w:r>
    </w:p>
  </w:comment>
  <w:comment w:id="248" w:author="Thierry JAILLET" w:date="2023-07-14T08:14:00Z" w:initials="TJ">
    <w:p w14:paraId="6131D41D" w14:textId="4B674FFF" w:rsidR="00125BE2" w:rsidRDefault="00125BE2" w:rsidP="00125BE2">
      <w:pPr>
        <w:pStyle w:val="Commentaire"/>
      </w:pPr>
      <w:r>
        <w:rPr>
          <w:rStyle w:val="Marquedecommentaire"/>
        </w:rPr>
        <w:annotationRef/>
      </w:r>
      <w:r>
        <w:t>Bien mettre en valeur ce type de victoire !</w:t>
      </w:r>
    </w:p>
  </w:comment>
  <w:comment w:id="260" w:author="Thierry JAILLET" w:date="2023-07-14T07:19:00Z" w:initials="TJ">
    <w:p w14:paraId="7B51961A" w14:textId="58BC1730" w:rsidR="00B4682E" w:rsidRDefault="00B4682E" w:rsidP="00B4682E">
      <w:pPr>
        <w:pStyle w:val="Commentaire"/>
      </w:pPr>
      <w:r>
        <w:rPr>
          <w:rStyle w:val="Marquedecommentaire"/>
        </w:rPr>
        <w:annotationRef/>
      </w:r>
      <w:r>
        <w:t>Pour tout élémet bibliographique, en plus du titre et de l’auteur, citez l’éditeur et la date</w:t>
      </w:r>
    </w:p>
  </w:comment>
  <w:comment w:id="272" w:author="Alize Baudin" w:date="2022-12-10T17:10:00Z" w:initials="AB">
    <w:p w14:paraId="3E71F2D8" w14:textId="77777777" w:rsidR="00C92323" w:rsidRDefault="00C92323" w:rsidP="00C92323">
      <w:r>
        <w:t xml:space="preserve">Présentation succincte des équipements : parler des réunions </w:t>
      </w:r>
      <w:r>
        <w:annotationRef/>
      </w:r>
    </w:p>
  </w:comment>
  <w:comment w:id="273" w:author="Alize Baudin" w:date="2022-12-10T17:08:00Z" w:initials="AB">
    <w:p w14:paraId="347E1605" w14:textId="77777777" w:rsidR="00C92323" w:rsidRDefault="00C92323" w:rsidP="00C92323">
      <w:r>
        <w:t>appuyer par des exemples : arrêt d'un serveur qui bloquant 13000 opérations pendant la période du black friday</w:t>
      </w:r>
      <w:r>
        <w:annotationRef/>
      </w:r>
    </w:p>
  </w:comment>
  <w:comment w:id="274" w:author="Alize Baudin" w:date="2022-12-10T17:09:00Z" w:initials="AB">
    <w:p w14:paraId="641F9794" w14:textId="77777777" w:rsidR="00C92323" w:rsidRDefault="00C92323" w:rsidP="00C92323">
      <w:r>
        <w:t>hygiène des équipements : retour des données avec Tableau par exemple, parler des réunions, etc...</w:t>
      </w:r>
      <w:r>
        <w:annotationRef/>
      </w:r>
    </w:p>
  </w:comment>
  <w:comment w:id="275" w:author="Alize Baudin" w:date="2022-12-10T17:06:00Z" w:initials="AB">
    <w:p w14:paraId="2B06F9D6" w14:textId="77777777" w:rsidR="00C92323" w:rsidRDefault="00C92323" w:rsidP="00C92323">
      <w:r>
        <w:t>bien explicité cette nécéssité pour l'impacte sur les équipements ainsi que du bon fonctionnement des équipements pour la gestion des opérations bancaire et/ou financière</w:t>
      </w:r>
      <w:r>
        <w:annotationRef/>
      </w:r>
    </w:p>
  </w:comment>
  <w:comment w:id="276" w:author="Alize Baudin" w:date="2022-12-10T16:34:00Z" w:initials="AB">
    <w:p w14:paraId="45AB3DE4" w14:textId="77777777" w:rsidR="00C92323" w:rsidRDefault="00C92323" w:rsidP="00C92323">
      <w:r>
        <w:t>Présentation voir introduction du script en langage Perl</w:t>
      </w:r>
      <w:r>
        <w:annotationRef/>
      </w:r>
      <w:r>
        <w:annotationRef/>
      </w:r>
    </w:p>
  </w:comment>
  <w:comment w:id="277" w:author="Alize Baudin" w:date="2022-12-10T16:33:00Z" w:initials="AB">
    <w:p w14:paraId="557221AD" w14:textId="77777777" w:rsidR="00C92323" w:rsidRDefault="00C92323" w:rsidP="00C92323">
      <w:r>
        <w:t>Présentation en python : le modèle sur lequel je me suis appuyé et enfin le rapport avec perl</w:t>
      </w:r>
      <w:r>
        <w:annotationRef/>
      </w:r>
      <w:r>
        <w:annotationRef/>
      </w:r>
    </w:p>
  </w:comment>
  <w:comment w:id="278" w:author="Alize Baudin" w:date="2022-12-10T16:41:00Z" w:initials="AB">
    <w:p w14:paraId="1682DF7D" w14:textId="77777777" w:rsidR="00C92323" w:rsidRDefault="00C92323" w:rsidP="00C92323">
      <w:r>
        <w:t>absence de bibliothèque en perl, contrairement en python, mais d'une méthode =&gt; demande plus d'information (partie VI)</w:t>
      </w:r>
      <w:r>
        <w:annotationRef/>
      </w:r>
      <w:r>
        <w:annotationRef/>
      </w:r>
    </w:p>
  </w:comment>
  <w:comment w:id="279" w:author="Alize Baudin" w:date="2022-12-10T16:47:00Z" w:initials="AB">
    <w:p w14:paraId="35C478A1" w14:textId="77777777" w:rsidR="00C92323" w:rsidRDefault="00C92323" w:rsidP="00C92323">
      <w:r>
        <w:t xml:space="preserve">Le shuffles and sort : ouverture vers les paradigmes du big date actuelle </w:t>
      </w:r>
      <w:r>
        <w:annotationRef/>
      </w: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E44ECD" w15:done="0"/>
  <w15:commentEx w15:paraId="69BFC8DA" w15:done="0"/>
  <w15:commentEx w15:paraId="662385D1" w15:done="0"/>
  <w15:commentEx w15:paraId="605585DE" w15:done="0"/>
  <w15:commentEx w15:paraId="484C4F87" w15:done="0"/>
  <w15:commentEx w15:paraId="33678FFA" w15:done="0"/>
  <w15:commentEx w15:paraId="486DC403" w15:done="0"/>
  <w15:commentEx w15:paraId="1289DCDF" w15:done="0"/>
  <w15:commentEx w15:paraId="2AC5E2BB" w15:done="0"/>
  <w15:commentEx w15:paraId="6D65038F" w15:done="0"/>
  <w15:commentEx w15:paraId="1C1A7AAA" w15:done="0"/>
  <w15:commentEx w15:paraId="5F17B39C" w15:done="0"/>
  <w15:commentEx w15:paraId="226BF853" w15:done="0"/>
  <w15:commentEx w15:paraId="4569FBBE" w15:done="0"/>
  <w15:commentEx w15:paraId="79E8C9D9" w15:done="0"/>
  <w15:commentEx w15:paraId="2B83C349" w15:done="0"/>
  <w15:commentEx w15:paraId="5E1713FB" w15:done="0"/>
  <w15:commentEx w15:paraId="3B69EECF" w15:done="0"/>
  <w15:commentEx w15:paraId="32AD4B7A" w15:done="0"/>
  <w15:commentEx w15:paraId="3982D8E2" w15:done="0"/>
  <w15:commentEx w15:paraId="4D9537F6" w15:done="0"/>
  <w15:commentEx w15:paraId="557DB8A6" w15:done="0"/>
  <w15:commentEx w15:paraId="438249F0" w15:done="0"/>
  <w15:commentEx w15:paraId="7551B2D0" w15:done="0"/>
  <w15:commentEx w15:paraId="4AC364A4" w15:done="0"/>
  <w15:commentEx w15:paraId="686CBB12" w15:done="0"/>
  <w15:commentEx w15:paraId="5F1EE031" w15:done="0"/>
  <w15:commentEx w15:paraId="18E084D1" w15:done="0"/>
  <w15:commentEx w15:paraId="34148E7A" w15:done="0"/>
  <w15:commentEx w15:paraId="13AAA7E7" w15:done="0"/>
  <w15:commentEx w15:paraId="113A0CD8" w15:done="0"/>
  <w15:commentEx w15:paraId="41449AF9" w15:done="0"/>
  <w15:commentEx w15:paraId="75D266C0" w15:done="0"/>
  <w15:commentEx w15:paraId="491F89D0" w15:done="0"/>
  <w15:commentEx w15:paraId="347121D0" w15:done="0"/>
  <w15:commentEx w15:paraId="6F8C7769" w15:done="0"/>
  <w15:commentEx w15:paraId="1CF6ADFD" w15:done="0"/>
  <w15:commentEx w15:paraId="6A183BE5" w15:done="0"/>
  <w15:commentEx w15:paraId="7BAE10B6" w15:done="0"/>
  <w15:commentEx w15:paraId="3C6B6765" w15:done="0"/>
  <w15:commentEx w15:paraId="1B2F6AC8" w15:done="0"/>
  <w15:commentEx w15:paraId="7AC194F0" w15:done="0"/>
  <w15:commentEx w15:paraId="366DEBAC" w15:done="0"/>
  <w15:commentEx w15:paraId="6131D41D" w15:done="0"/>
  <w15:commentEx w15:paraId="7B51961A" w15:done="0"/>
  <w15:commentEx w15:paraId="3E71F2D8" w15:done="0"/>
  <w15:commentEx w15:paraId="347E1605" w15:done="0"/>
  <w15:commentEx w15:paraId="641F9794" w15:done="0"/>
  <w15:commentEx w15:paraId="2B06F9D6" w15:done="0"/>
  <w15:commentEx w15:paraId="45AB3DE4" w15:done="0"/>
  <w15:commentEx w15:paraId="557221AD" w15:done="0"/>
  <w15:commentEx w15:paraId="1682DF7D" w15:done="0"/>
  <w15:commentEx w15:paraId="35C47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D6D4538" w16cex:dateUtc="2022-12-10T15:55:00Z"/>
  <w16cex:commentExtensible w16cex:durableId="353AF404" w16cex:dateUtc="2022-12-10T18:27:00Z"/>
  <w16cex:commentExtensible w16cex:durableId="285B76CA" w16cex:dateUtc="2023-07-14T05:24:00Z"/>
  <w16cex:commentExtensible w16cex:durableId="285B76FD" w16cex:dateUtc="2023-07-14T05:25:00Z"/>
  <w16cex:commentExtensible w16cex:durableId="285B773E" w16cex:dateUtc="2023-07-14T05:26:00Z"/>
  <w16cex:commentExtensible w16cex:durableId="285B77D8" w16cex:dateUtc="2023-07-14T05:29:00Z"/>
  <w16cex:commentExtensible w16cex:durableId="02CFE57D" w16cex:dateUtc="2022-12-10T15:53:00Z"/>
  <w16cex:commentExtensible w16cex:durableId="285B708D" w16cex:dateUtc="2023-07-14T04:58:00Z"/>
  <w16cex:commentExtensible w16cex:durableId="285B70C8" w16cex:dateUtc="2023-07-14T04:59:00Z"/>
  <w16cex:commentExtensible w16cex:durableId="282C9A5F" w16cex:dateUtc="2023-06-08T16:20:00Z"/>
  <w16cex:commentExtensible w16cex:durableId="282C9A1A" w16cex:dateUtc="2023-06-08T16:19:00Z"/>
  <w16cex:commentExtensible w16cex:durableId="285B7A2A" w16cex:dateUtc="2023-07-14T05:39:00Z"/>
  <w16cex:commentExtensible w16cex:durableId="285B7A67" w16cex:dateUtc="2023-07-14T05:40:00Z"/>
  <w16cex:commentExtensible w16cex:durableId="285B6F5F" w16cex:dateUtc="2023-07-14T04:53:00Z"/>
  <w16cex:commentExtensible w16cex:durableId="285B7056" w16cex:dateUtc="2023-07-14T04:57:00Z"/>
  <w16cex:commentExtensible w16cex:durableId="282C9C93" w16cex:dateUtc="2023-06-08T16:29:00Z"/>
  <w16cex:commentExtensible w16cex:durableId="282C9D00" w16cex:dateUtc="2023-06-08T16:31:00Z"/>
  <w16cex:commentExtensible w16cex:durableId="282C9D7E" w16cex:dateUtc="2023-06-08T16:33:00Z"/>
  <w16cex:commentExtensible w16cex:durableId="285B7B82" w16cex:dateUtc="2023-07-14T05:45:00Z"/>
  <w16cex:commentExtensible w16cex:durableId="285B7D68" w16cex:dateUtc="2023-07-14T05:53:00Z"/>
  <w16cex:commentExtensible w16cex:durableId="283E075F" w16cex:dateUtc="2023-06-21T21:33:00Z"/>
  <w16cex:commentExtensible w16cex:durableId="283E0777" w16cex:dateUtc="2023-06-21T21:34:00Z"/>
  <w16cex:commentExtensible w16cex:durableId="283E0786" w16cex:dateUtc="2023-06-21T21:34:00Z"/>
  <w16cex:commentExtensible w16cex:durableId="283E079E" w16cex:dateUtc="2023-06-21T21:34:00Z"/>
  <w16cex:commentExtensible w16cex:durableId="283E07F7" w16cex:dateUtc="2023-06-21T21:36:00Z"/>
  <w16cex:commentExtensible w16cex:durableId="283E0883" w16cex:dateUtc="2023-06-21T21:38:00Z"/>
  <w16cex:commentExtensible w16cex:durableId="6E7C822C" w16cex:dateUtc="2023-05-08T12:39:00Z"/>
  <w16cex:commentExtensible w16cex:durableId="283E0B1B" w16cex:dateUtc="2023-06-21T21:49:00Z"/>
  <w16cex:commentExtensible w16cex:durableId="28517CD8" w16cex:dateUtc="2023-05-08T12:40:00Z"/>
  <w16cex:commentExtensible w16cex:durableId="28517CD7" w16cex:dateUtc="2023-06-21T21:50:00Z"/>
  <w16cex:commentExtensible w16cex:durableId="283E0B69" w16cex:dateUtc="2023-06-21T21:51:00Z"/>
  <w16cex:commentExtensible w16cex:durableId="283E0B8D" w16cex:dateUtc="2023-06-21T21:51:00Z"/>
  <w16cex:commentExtensible w16cex:durableId="283E0B9E" w16cex:dateUtc="2023-06-21T21:51:00Z"/>
  <w16cex:commentExtensible w16cex:durableId="283E0C11" w16cex:dateUtc="2023-06-21T21:53:00Z"/>
  <w16cex:commentExtensible w16cex:durableId="285B7275" w16cex:dateUtc="2023-07-14T05:06:00Z"/>
  <w16cex:commentExtensible w16cex:durableId="285B73A4" w16cex:dateUtc="2023-07-14T05:11:00Z"/>
  <w16cex:commentExtensible w16cex:durableId="285B7E93" w16cex:dateUtc="2023-07-14T05:58:00Z"/>
  <w16cex:commentExtensible w16cex:durableId="285B8099" w16cex:dateUtc="2023-07-14T06:06:00Z"/>
  <w16cex:commentExtensible w16cex:durableId="285B7FBB" w16cex:dateUtc="2023-07-14T06:03:00Z"/>
  <w16cex:commentExtensible w16cex:durableId="283E0F1E" w16cex:dateUtc="2023-06-21T22:06:00Z"/>
  <w16cex:commentExtensible w16cex:durableId="283E0FDB" w16cex:dateUtc="2023-06-21T22:10:00Z"/>
  <w16cex:commentExtensible w16cex:durableId="285B822D" w16cex:dateUtc="2023-07-14T06:13:00Z"/>
  <w16cex:commentExtensible w16cex:durableId="283E112D" w16cex:dateUtc="2023-06-21T22:15:00Z"/>
  <w16cex:commentExtensible w16cex:durableId="285B827E" w16cex:dateUtc="2023-07-14T06:14:00Z"/>
  <w16cex:commentExtensible w16cex:durableId="285B759A" w16cex:dateUtc="2023-07-14T05:19:00Z"/>
  <w16cex:commentExtensible w16cex:durableId="54210547" w16cex:dateUtc="2022-12-10T16:10:00Z"/>
  <w16cex:commentExtensible w16cex:durableId="06E932A4" w16cex:dateUtc="2022-12-10T16:08:00Z"/>
  <w16cex:commentExtensible w16cex:durableId="64BF965A" w16cex:dateUtc="2022-12-10T16:09:00Z"/>
  <w16cex:commentExtensible w16cex:durableId="4C61EAC1" w16cex:dateUtc="2022-12-10T16:06:00Z"/>
  <w16cex:commentExtensible w16cex:durableId="5CD13FB8" w16cex:dateUtc="2022-12-10T15:34:00Z"/>
  <w16cex:commentExtensible w16cex:durableId="5072841E" w16cex:dateUtc="2022-12-10T15:33:00Z"/>
  <w16cex:commentExtensible w16cex:durableId="5E5FC8B4" w16cex:dateUtc="2022-12-10T15:41:00Z"/>
  <w16cex:commentExtensible w16cex:durableId="7F60C6E4" w16cex:dateUtc="2022-12-10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E44ECD" w16cid:durableId="5D6D4538"/>
  <w16cid:commentId w16cid:paraId="69BFC8DA" w16cid:durableId="353AF404"/>
  <w16cid:commentId w16cid:paraId="662385D1" w16cid:durableId="285B76CA"/>
  <w16cid:commentId w16cid:paraId="605585DE" w16cid:durableId="285B76FD"/>
  <w16cid:commentId w16cid:paraId="484C4F87" w16cid:durableId="285B773E"/>
  <w16cid:commentId w16cid:paraId="33678FFA" w16cid:durableId="285B77D8"/>
  <w16cid:commentId w16cid:paraId="486DC403" w16cid:durableId="02CFE57D"/>
  <w16cid:commentId w16cid:paraId="1289DCDF" w16cid:durableId="285B708D"/>
  <w16cid:commentId w16cid:paraId="2AC5E2BB" w16cid:durableId="285B70C8"/>
  <w16cid:commentId w16cid:paraId="6D65038F" w16cid:durableId="282C9A5F"/>
  <w16cid:commentId w16cid:paraId="1C1A7AAA" w16cid:durableId="282C9A1A"/>
  <w16cid:commentId w16cid:paraId="5F17B39C" w16cid:durableId="285B7A2A"/>
  <w16cid:commentId w16cid:paraId="226BF853" w16cid:durableId="285B7A67"/>
  <w16cid:commentId w16cid:paraId="4569FBBE" w16cid:durableId="285B6F5F"/>
  <w16cid:commentId w16cid:paraId="79E8C9D9" w16cid:durableId="285B7056"/>
  <w16cid:commentId w16cid:paraId="2B83C349" w16cid:durableId="282C9C93"/>
  <w16cid:commentId w16cid:paraId="5E1713FB" w16cid:durableId="282C9D00"/>
  <w16cid:commentId w16cid:paraId="3B69EECF" w16cid:durableId="282C9D7E"/>
  <w16cid:commentId w16cid:paraId="32AD4B7A" w16cid:durableId="285B7B82"/>
  <w16cid:commentId w16cid:paraId="3982D8E2" w16cid:durableId="285B7D68"/>
  <w16cid:commentId w16cid:paraId="4D9537F6" w16cid:durableId="283E075F"/>
  <w16cid:commentId w16cid:paraId="557DB8A6" w16cid:durableId="283E0777"/>
  <w16cid:commentId w16cid:paraId="438249F0" w16cid:durableId="283E0786"/>
  <w16cid:commentId w16cid:paraId="7551B2D0" w16cid:durableId="283E079E"/>
  <w16cid:commentId w16cid:paraId="4AC364A4" w16cid:durableId="283E07F7"/>
  <w16cid:commentId w16cid:paraId="686CBB12" w16cid:durableId="283E0883"/>
  <w16cid:commentId w16cid:paraId="5F1EE031" w16cid:durableId="6E7C822C"/>
  <w16cid:commentId w16cid:paraId="18E084D1" w16cid:durableId="283E0B1B"/>
  <w16cid:commentId w16cid:paraId="34148E7A" w16cid:durableId="28517CD8"/>
  <w16cid:commentId w16cid:paraId="13AAA7E7" w16cid:durableId="28517CD7"/>
  <w16cid:commentId w16cid:paraId="113A0CD8" w16cid:durableId="283E0B69"/>
  <w16cid:commentId w16cid:paraId="41449AF9" w16cid:durableId="283E0B8D"/>
  <w16cid:commentId w16cid:paraId="75D266C0" w16cid:durableId="283E0B9E"/>
  <w16cid:commentId w16cid:paraId="491F89D0" w16cid:durableId="283E0C11"/>
  <w16cid:commentId w16cid:paraId="347121D0" w16cid:durableId="285B7275"/>
  <w16cid:commentId w16cid:paraId="6F8C7769" w16cid:durableId="285B73A4"/>
  <w16cid:commentId w16cid:paraId="1CF6ADFD" w16cid:durableId="285B7E93"/>
  <w16cid:commentId w16cid:paraId="6A183BE5" w16cid:durableId="285B8099"/>
  <w16cid:commentId w16cid:paraId="7BAE10B6" w16cid:durableId="285B7FBB"/>
  <w16cid:commentId w16cid:paraId="3C6B6765" w16cid:durableId="283E0F1E"/>
  <w16cid:commentId w16cid:paraId="1B2F6AC8" w16cid:durableId="283E0FDB"/>
  <w16cid:commentId w16cid:paraId="7AC194F0" w16cid:durableId="285B822D"/>
  <w16cid:commentId w16cid:paraId="366DEBAC" w16cid:durableId="283E112D"/>
  <w16cid:commentId w16cid:paraId="6131D41D" w16cid:durableId="285B827E"/>
  <w16cid:commentId w16cid:paraId="7B51961A" w16cid:durableId="285B759A"/>
  <w16cid:commentId w16cid:paraId="3E71F2D8" w16cid:durableId="54210547"/>
  <w16cid:commentId w16cid:paraId="347E1605" w16cid:durableId="06E932A4"/>
  <w16cid:commentId w16cid:paraId="641F9794" w16cid:durableId="64BF965A"/>
  <w16cid:commentId w16cid:paraId="2B06F9D6" w16cid:durableId="4C61EAC1"/>
  <w16cid:commentId w16cid:paraId="45AB3DE4" w16cid:durableId="5CD13FB8"/>
  <w16cid:commentId w16cid:paraId="557221AD" w16cid:durableId="5072841E"/>
  <w16cid:commentId w16cid:paraId="1682DF7D" w16cid:durableId="5E5FC8B4"/>
  <w16cid:commentId w16cid:paraId="35C478A1" w16cid:durableId="7F60C6E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F2501E" w14:textId="77777777" w:rsidR="004A63C0" w:rsidRDefault="004A63C0">
      <w:pPr>
        <w:spacing w:after="0" w:line="240" w:lineRule="auto"/>
      </w:pPr>
      <w:r>
        <w:separator/>
      </w:r>
    </w:p>
  </w:endnote>
  <w:endnote w:type="continuationSeparator" w:id="0">
    <w:p w14:paraId="2683E71B" w14:textId="77777777" w:rsidR="004A63C0" w:rsidRDefault="004A63C0">
      <w:pPr>
        <w:spacing w:after="0" w:line="240" w:lineRule="auto"/>
      </w:pPr>
      <w:r>
        <w:continuationSeparator/>
      </w:r>
    </w:p>
  </w:endnote>
  <w:endnote w:type="continuationNotice" w:id="1">
    <w:p w14:paraId="65ED1551" w14:textId="77777777" w:rsidR="004A63C0" w:rsidRDefault="004A63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78375C66" w14:paraId="6E6DDD46" w14:textId="77777777" w:rsidTr="78375C66">
      <w:trPr>
        <w:trHeight w:val="300"/>
      </w:trPr>
      <w:tc>
        <w:tcPr>
          <w:tcW w:w="3005" w:type="dxa"/>
        </w:tcPr>
        <w:p w14:paraId="391C8AD7" w14:textId="43BB6261" w:rsidR="78375C66" w:rsidRDefault="002E669F" w:rsidP="78375C66">
          <w:pPr>
            <w:pStyle w:val="En-tte"/>
            <w:ind w:left="-115"/>
          </w:pPr>
          <w:r>
            <w:rPr>
              <w:noProof/>
              <w:lang w:eastAsia="fr-FR"/>
            </w:rPr>
            <mc:AlternateContent>
              <mc:Choice Requires="wps">
                <w:drawing>
                  <wp:anchor distT="0" distB="0" distL="114300" distR="114300" simplePos="0" relativeHeight="251657216" behindDoc="0" locked="0" layoutInCell="0" allowOverlap="1" wp14:anchorId="06BA04B9" wp14:editId="07F1DB63">
                    <wp:simplePos x="0" y="0"/>
                    <wp:positionH relativeFrom="page">
                      <wp:posOffset>0</wp:posOffset>
                    </wp:positionH>
                    <wp:positionV relativeFrom="page">
                      <wp:posOffset>10228580</wp:posOffset>
                    </wp:positionV>
                    <wp:extent cx="7560310" cy="273050"/>
                    <wp:effectExtent l="0" t="0" r="0" b="12700"/>
                    <wp:wrapNone/>
                    <wp:docPr id="1" name="MSIPCMbf6d4d2ca199c708ce919986" descr="{&quot;HashCode&quot;:187864152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394C7AA" w14:textId="5C1E9E2A" w:rsidR="002E669F" w:rsidRPr="00EA3E4B" w:rsidRDefault="00EA3E4B" w:rsidP="00EA3E4B">
                                <w:pPr>
                                  <w:spacing w:after="0"/>
                                  <w:jc w:val="right"/>
                                  <w:rPr>
                                    <w:rFonts w:ascii="Calibri" w:hAnsi="Calibri" w:cs="Calibri"/>
                                    <w:color w:val="0078D7"/>
                                    <w:sz w:val="20"/>
                                  </w:rPr>
                                </w:pPr>
                                <w:r w:rsidRPr="00EA3E4B">
                                  <w:rPr>
                                    <w:rFonts w:ascii="Calibri" w:hAnsi="Calibri" w:cs="Calibri"/>
                                    <w:color w:val="0078D7"/>
                                    <w:sz w:val="20"/>
                                  </w:rPr>
                                  <w:t xml:space="preserve">Classification : </w:t>
                                </w:r>
                                <w:proofErr w:type="spellStart"/>
                                <w:r w:rsidRPr="00EA3E4B">
                                  <w:rPr>
                                    <w:rFonts w:ascii="Calibri" w:hAnsi="Calibri" w:cs="Calibri"/>
                                    <w:color w:val="0078D7"/>
                                    <w:sz w:val="20"/>
                                  </w:rPr>
                                  <w:t>Internal</w:t>
                                </w:r>
                                <w:proofErr w:type="spellEnd"/>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BA04B9" id="_x0000_t202" coordsize="21600,21600" o:spt="202" path="m,l,21600r21600,l21600,xe">
                    <v:stroke joinstyle="miter"/>
                    <v:path gradientshapeok="t" o:connecttype="rect"/>
                  </v:shapetype>
                  <v:shape id="MSIPCMbf6d4d2ca199c708ce919986" o:spid="_x0000_s1026" type="#_x0000_t202" alt="{&quot;HashCode&quot;:1878641529,&quot;Height&quot;:841.0,&quot;Width&quot;:595.0,&quot;Placement&quot;:&quot;Footer&quot;,&quot;Index&quot;:&quot;Primary&quot;,&quot;Section&quot;:1,&quot;Top&quot;:0.0,&quot;Left&quot;:0.0}" style="position:absolute;left:0;text-align:left;margin-left:0;margin-top:805.4pt;width:595.3pt;height:21.5pt;z-index:25165721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68I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8Gs9mUWTpgoZLxmQ+y3O87c5u&#10;c9B3gHoc49OwPJkxOaizKR3oV9T1OrbDEDMcm5Z0dzbvQi9hfBdcrNcpCfVkWXgwW8tj6YhWxPSl&#10;e2XODsAHpOwRzrJixRv8+9we5/UhgGwSORHZHs4BcNRi4mx4N1Hsv95T1vV1r34CAAD//wMAUEsD&#10;BBQABgAIAAAAIQDGXc2A4QAAAAsBAAAPAAAAZHJzL2Rvd25yZXYueG1sTI/BTsMwEETvSPyDtUhc&#10;KuqkFWkb4lQVUk9ICAoSVzdekoh4HWKndfl6Nic47sxodl6xjbYTJxx860hBOk9AIFXOtFQreH/b&#10;361B+KDJ6M4RKrigh215fVXo3LgzveLpEGrBJeRzraAJoc+l9FWDVvu565HY+3SD1YHPoZZm0Gcu&#10;t51cJEkmrW6JPzS6x8cGq6/DaBXMfmy1fFrtFx8vz99j3K1ml00clbq9ibsHEAFj+AvDNJ+nQ8mb&#10;jm4k40WngEECq1maMMHkp5skA3GctPvlGmRZyP8M5S8AAAD//wMAUEsBAi0AFAAGAAgAAAAhALaD&#10;OJL+AAAA4QEAABMAAAAAAAAAAAAAAAAAAAAAAFtDb250ZW50X1R5cGVzXS54bWxQSwECLQAUAAYA&#10;CAAAACEAOP0h/9YAAACUAQAACwAAAAAAAAAAAAAAAAAvAQAAX3JlbHMvLnJlbHNQSwECLQAUAAYA&#10;CAAAACEA76uvCBcCAAAlBAAADgAAAAAAAAAAAAAAAAAuAgAAZHJzL2Uyb0RvYy54bWxQSwECLQAU&#10;AAYACAAAACEAxl3NgOEAAAALAQAADwAAAAAAAAAAAAAAAABxBAAAZHJzL2Rvd25yZXYueG1sUEsF&#10;BgAAAAAEAAQA8wAAAH8FAAAAAA==&#10;" o:allowincell="f" filled="f" stroked="f" strokeweight=".5pt">
                    <v:textbox inset=",0,20pt,0">
                      <w:txbxContent>
                        <w:p w14:paraId="2394C7AA" w14:textId="5C1E9E2A" w:rsidR="002E669F" w:rsidRPr="00EA3E4B" w:rsidRDefault="00EA3E4B" w:rsidP="00EA3E4B">
                          <w:pPr>
                            <w:spacing w:after="0"/>
                            <w:jc w:val="right"/>
                            <w:rPr>
                              <w:rFonts w:ascii="Calibri" w:hAnsi="Calibri" w:cs="Calibri"/>
                              <w:color w:val="0078D7"/>
                              <w:sz w:val="20"/>
                            </w:rPr>
                          </w:pPr>
                          <w:r w:rsidRPr="00EA3E4B">
                            <w:rPr>
                              <w:rFonts w:ascii="Calibri" w:hAnsi="Calibri" w:cs="Calibri"/>
                              <w:color w:val="0078D7"/>
                              <w:sz w:val="20"/>
                            </w:rPr>
                            <w:t>Classification : Internal</w:t>
                          </w:r>
                        </w:p>
                      </w:txbxContent>
                    </v:textbox>
                    <w10:wrap anchorx="page" anchory="page"/>
                  </v:shape>
                </w:pict>
              </mc:Fallback>
            </mc:AlternateContent>
          </w:r>
        </w:p>
      </w:tc>
      <w:tc>
        <w:tcPr>
          <w:tcW w:w="3005" w:type="dxa"/>
        </w:tcPr>
        <w:p w14:paraId="267998EB" w14:textId="07258B91" w:rsidR="78375C66" w:rsidRDefault="78375C66" w:rsidP="78375C66">
          <w:pPr>
            <w:pStyle w:val="En-tte"/>
            <w:jc w:val="center"/>
          </w:pPr>
        </w:p>
      </w:tc>
      <w:tc>
        <w:tcPr>
          <w:tcW w:w="3005" w:type="dxa"/>
        </w:tcPr>
        <w:p w14:paraId="34BAE565" w14:textId="2095A534" w:rsidR="78375C66" w:rsidRDefault="78375C66" w:rsidP="78375C66">
          <w:pPr>
            <w:pStyle w:val="En-tte"/>
            <w:ind w:right="-115"/>
            <w:jc w:val="right"/>
          </w:pPr>
        </w:p>
      </w:tc>
    </w:tr>
  </w:tbl>
  <w:p w14:paraId="33B9C7BB" w14:textId="7E16644C" w:rsidR="78375C66" w:rsidRDefault="78375C66" w:rsidP="78375C6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B96FC" w14:textId="77777777" w:rsidR="004A63C0" w:rsidRDefault="004A63C0">
      <w:pPr>
        <w:spacing w:after="0" w:line="240" w:lineRule="auto"/>
      </w:pPr>
      <w:r>
        <w:separator/>
      </w:r>
    </w:p>
  </w:footnote>
  <w:footnote w:type="continuationSeparator" w:id="0">
    <w:p w14:paraId="3CF8DB1B" w14:textId="77777777" w:rsidR="004A63C0" w:rsidRDefault="004A63C0">
      <w:pPr>
        <w:spacing w:after="0" w:line="240" w:lineRule="auto"/>
      </w:pPr>
      <w:r>
        <w:continuationSeparator/>
      </w:r>
    </w:p>
  </w:footnote>
  <w:footnote w:type="continuationNotice" w:id="1">
    <w:p w14:paraId="71F7C35A" w14:textId="77777777" w:rsidR="004A63C0" w:rsidRDefault="004A63C0">
      <w:pPr>
        <w:spacing w:after="0" w:line="240" w:lineRule="auto"/>
      </w:pPr>
    </w:p>
  </w:footnote>
  <w:footnote w:id="2">
    <w:p w14:paraId="0927768C" w14:textId="5E15673A" w:rsidR="00984C43" w:rsidRDefault="00984C43">
      <w:pPr>
        <w:pStyle w:val="Notedebasdepage"/>
      </w:pPr>
      <w:r>
        <w:rPr>
          <w:rStyle w:val="Appelnotedebasdep"/>
        </w:rPr>
        <w:footnoteRef/>
      </w:r>
      <w:r>
        <w:t xml:space="preserve"> </w:t>
      </w:r>
      <w:r w:rsidR="00CC06C6">
        <w:t>‘’</w:t>
      </w:r>
      <w:r w:rsidRPr="00B35E14">
        <w:rPr>
          <w:i/>
          <w:iCs/>
        </w:rPr>
        <w:t>Pour rappel : sept heures de marche à pied est équivalent au temps moyen pour atteindre un palier pour grimper l’Everest</w:t>
      </w:r>
      <w:r w:rsidR="00CC06C6" w:rsidRPr="00B35E14">
        <w:rPr>
          <w:i/>
          <w:iCs/>
        </w:rPr>
        <w:t>’’</w:t>
      </w:r>
      <w:r w:rsidR="00B35E14">
        <w:t xml:space="preserve"> - </w:t>
      </w:r>
      <w:r w:rsidR="00CC06C6">
        <w:t>Une alpiniste aguerrie.</w:t>
      </w:r>
    </w:p>
  </w:footnote>
  <w:footnote w:id="3">
    <w:p w14:paraId="60BFC4E2" w14:textId="1BDACE0B" w:rsidR="00130F4D" w:rsidRDefault="00130F4D">
      <w:pPr>
        <w:pStyle w:val="Notedebasdepage"/>
      </w:pPr>
      <w:r>
        <w:rPr>
          <w:rStyle w:val="Appelnotedebasdep"/>
        </w:rPr>
        <w:footnoteRef/>
      </w:r>
      <w:r>
        <w:t xml:space="preserve"> </w:t>
      </w:r>
      <w:r w:rsidR="00264075">
        <w:t>‘</w:t>
      </w:r>
      <w:r w:rsidR="00264075" w:rsidRPr="00264075">
        <w:rPr>
          <w:i/>
          <w:iCs/>
        </w:rPr>
        <w:t>’Le Lion et le rat’’</w:t>
      </w:r>
      <w:r w:rsidR="00264075">
        <w:t xml:space="preserve">, Jean de la Fontaine. </w:t>
      </w:r>
    </w:p>
  </w:footnote>
  <w:footnote w:id="4">
    <w:p w14:paraId="098F59CD" w14:textId="21A0B388" w:rsidR="00234E8F" w:rsidRDefault="00234E8F">
      <w:pPr>
        <w:pStyle w:val="Notedebasdepage"/>
      </w:pPr>
      <w:r>
        <w:rPr>
          <w:rStyle w:val="Appelnotedebasdep"/>
        </w:rPr>
        <w:footnoteRef/>
      </w:r>
      <w:r>
        <w:t xml:space="preserve"> Cf. partie </w:t>
      </w:r>
      <w:hyperlink w:anchor="_b.___1" w:history="1">
        <w:proofErr w:type="spellStart"/>
        <w:r w:rsidRPr="00C831F7">
          <w:rPr>
            <w:rStyle w:val="Lienhypertexte"/>
          </w:rPr>
          <w:t>VII.b</w:t>
        </w:r>
        <w:proofErr w:type="spellEnd"/>
      </w:hyperlink>
      <w:r>
        <w:t xml:space="preserve"> – 1) pour plus détaille à la commande ‘</w:t>
      </w:r>
      <w:r w:rsidRPr="00234E8F">
        <w:rPr>
          <w:b/>
          <w:bCs/>
          <w:color w:val="FFC000"/>
        </w:rPr>
        <w:t>chmod</w:t>
      </w:r>
      <w:r>
        <w:t>’</w:t>
      </w:r>
      <w:r w:rsidR="00B30C2A">
        <w:t>, ainsi que la notion de droit d’un fichier sous un terminal Linux.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78375C66" w14:paraId="14AE9BC1" w14:textId="77777777" w:rsidTr="78375C66">
      <w:trPr>
        <w:trHeight w:val="300"/>
      </w:trPr>
      <w:tc>
        <w:tcPr>
          <w:tcW w:w="3005" w:type="dxa"/>
        </w:tcPr>
        <w:p w14:paraId="25489C04" w14:textId="6F934768" w:rsidR="78375C66" w:rsidRDefault="78375C66" w:rsidP="78375C66">
          <w:pPr>
            <w:pStyle w:val="En-tte"/>
            <w:ind w:left="-115"/>
          </w:pPr>
        </w:p>
      </w:tc>
      <w:tc>
        <w:tcPr>
          <w:tcW w:w="3005" w:type="dxa"/>
        </w:tcPr>
        <w:p w14:paraId="1AAEE85E" w14:textId="136EFEBD" w:rsidR="78375C66" w:rsidRDefault="78375C66" w:rsidP="78375C66">
          <w:pPr>
            <w:pStyle w:val="En-tte"/>
            <w:jc w:val="center"/>
          </w:pPr>
        </w:p>
      </w:tc>
      <w:tc>
        <w:tcPr>
          <w:tcW w:w="3005" w:type="dxa"/>
        </w:tcPr>
        <w:p w14:paraId="74E62250" w14:textId="28BF1481" w:rsidR="78375C66" w:rsidRDefault="78375C66" w:rsidP="78375C66">
          <w:pPr>
            <w:pStyle w:val="En-tte"/>
            <w:ind w:right="-115"/>
            <w:jc w:val="right"/>
          </w:pPr>
          <w:r>
            <w:t xml:space="preserve"> </w:t>
          </w:r>
          <w:r>
            <w:fldChar w:fldCharType="begin"/>
          </w:r>
          <w:r>
            <w:instrText>PAGE</w:instrText>
          </w:r>
          <w:r>
            <w:fldChar w:fldCharType="separate"/>
          </w:r>
          <w:r w:rsidR="00BA0B64">
            <w:rPr>
              <w:noProof/>
            </w:rPr>
            <w:t>52</w:t>
          </w:r>
          <w:r>
            <w:fldChar w:fldCharType="end"/>
          </w:r>
        </w:p>
      </w:tc>
    </w:tr>
  </w:tbl>
  <w:p w14:paraId="1D6C9426" w14:textId="4C36FA06" w:rsidR="78375C66" w:rsidRDefault="78375C66" w:rsidP="78375C66">
    <w:pPr>
      <w:pStyle w:val="En-tte"/>
    </w:pPr>
  </w:p>
</w:hdr>
</file>

<file path=word/intelligence2.xml><?xml version="1.0" encoding="utf-8"?>
<int2:intelligence xmlns:int2="http://schemas.microsoft.com/office/intelligence/2020/intelligence" xmlns:oel="http://schemas.microsoft.com/office/2019/extlst">
  <int2:observations>
    <int2:textHash int2:hashCode="p3coZH2TUCxaCw" int2:id="KRffsrlo">
      <int2:state int2:value="Rejected" int2:type="LegacyProofing"/>
    </int2:textHash>
    <int2:textHash int2:hashCode="CAPfT/FlCTPS/+" int2:id="Tm85i3S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74817"/>
    <w:multiLevelType w:val="hybridMultilevel"/>
    <w:tmpl w:val="C680C0B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5C16A5"/>
    <w:multiLevelType w:val="hybridMultilevel"/>
    <w:tmpl w:val="B7DC038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9CC05F7"/>
    <w:multiLevelType w:val="hybridMultilevel"/>
    <w:tmpl w:val="9D60023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110CA1"/>
    <w:multiLevelType w:val="hybridMultilevel"/>
    <w:tmpl w:val="80F01110"/>
    <w:lvl w:ilvl="0" w:tplc="888828A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9D7631"/>
    <w:multiLevelType w:val="hybridMultilevel"/>
    <w:tmpl w:val="0FC4526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E4BF00"/>
    <w:multiLevelType w:val="hybridMultilevel"/>
    <w:tmpl w:val="B25E4C54"/>
    <w:lvl w:ilvl="0" w:tplc="86806316">
      <w:start w:val="1"/>
      <w:numFmt w:val="decimal"/>
      <w:lvlText w:val="%1."/>
      <w:lvlJc w:val="left"/>
      <w:pPr>
        <w:ind w:left="720" w:hanging="360"/>
      </w:pPr>
    </w:lvl>
    <w:lvl w:ilvl="1" w:tplc="CF06B6EC">
      <w:start w:val="1"/>
      <w:numFmt w:val="lowerLetter"/>
      <w:lvlText w:val="%2."/>
      <w:lvlJc w:val="left"/>
      <w:pPr>
        <w:ind w:left="1440" w:hanging="360"/>
      </w:pPr>
    </w:lvl>
    <w:lvl w:ilvl="2" w:tplc="03121AFE">
      <w:start w:val="1"/>
      <w:numFmt w:val="lowerRoman"/>
      <w:lvlText w:val="%3."/>
      <w:lvlJc w:val="right"/>
      <w:pPr>
        <w:ind w:left="2160" w:hanging="180"/>
      </w:pPr>
    </w:lvl>
    <w:lvl w:ilvl="3" w:tplc="F970FEFC">
      <w:start w:val="1"/>
      <w:numFmt w:val="decimal"/>
      <w:lvlText w:val="%4."/>
      <w:lvlJc w:val="left"/>
      <w:pPr>
        <w:ind w:left="2880" w:hanging="360"/>
      </w:pPr>
    </w:lvl>
    <w:lvl w:ilvl="4" w:tplc="D44635FE">
      <w:start w:val="1"/>
      <w:numFmt w:val="lowerLetter"/>
      <w:lvlText w:val="%5."/>
      <w:lvlJc w:val="left"/>
      <w:pPr>
        <w:ind w:left="3600" w:hanging="360"/>
      </w:pPr>
    </w:lvl>
    <w:lvl w:ilvl="5" w:tplc="E228A5A8">
      <w:start w:val="1"/>
      <w:numFmt w:val="lowerRoman"/>
      <w:lvlText w:val="%6."/>
      <w:lvlJc w:val="right"/>
      <w:pPr>
        <w:ind w:left="4320" w:hanging="180"/>
      </w:pPr>
    </w:lvl>
    <w:lvl w:ilvl="6" w:tplc="C47C5D0A">
      <w:start w:val="1"/>
      <w:numFmt w:val="decimal"/>
      <w:lvlText w:val="%7."/>
      <w:lvlJc w:val="left"/>
      <w:pPr>
        <w:ind w:left="5040" w:hanging="360"/>
      </w:pPr>
    </w:lvl>
    <w:lvl w:ilvl="7" w:tplc="A22E3C10">
      <w:start w:val="1"/>
      <w:numFmt w:val="lowerLetter"/>
      <w:lvlText w:val="%8."/>
      <w:lvlJc w:val="left"/>
      <w:pPr>
        <w:ind w:left="5760" w:hanging="360"/>
      </w:pPr>
    </w:lvl>
    <w:lvl w:ilvl="8" w:tplc="8814D210">
      <w:start w:val="1"/>
      <w:numFmt w:val="lowerRoman"/>
      <w:lvlText w:val="%9."/>
      <w:lvlJc w:val="right"/>
      <w:pPr>
        <w:ind w:left="6480" w:hanging="180"/>
      </w:pPr>
    </w:lvl>
  </w:abstractNum>
  <w:abstractNum w:abstractNumId="6" w15:restartNumberingAfterBreak="0">
    <w:nsid w:val="190B6DC9"/>
    <w:multiLevelType w:val="hybridMultilevel"/>
    <w:tmpl w:val="0804BA6E"/>
    <w:lvl w:ilvl="0" w:tplc="5A748FF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7D40C0"/>
    <w:multiLevelType w:val="hybridMultilevel"/>
    <w:tmpl w:val="1052943E"/>
    <w:lvl w:ilvl="0" w:tplc="73D6748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1B40E6"/>
    <w:multiLevelType w:val="hybridMultilevel"/>
    <w:tmpl w:val="0BDC378C"/>
    <w:lvl w:ilvl="0" w:tplc="888828A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56D7E4"/>
    <w:multiLevelType w:val="hybridMultilevel"/>
    <w:tmpl w:val="998E7510"/>
    <w:lvl w:ilvl="0" w:tplc="5FFCE5D2">
      <w:start w:val="1"/>
      <w:numFmt w:val="bullet"/>
      <w:lvlText w:val=""/>
      <w:lvlJc w:val="left"/>
      <w:pPr>
        <w:ind w:left="720" w:hanging="360"/>
      </w:pPr>
      <w:rPr>
        <w:rFonts w:ascii="Symbol" w:hAnsi="Symbol" w:hint="default"/>
      </w:rPr>
    </w:lvl>
    <w:lvl w:ilvl="1" w:tplc="3B9C4DD6">
      <w:start w:val="1"/>
      <w:numFmt w:val="bullet"/>
      <w:lvlText w:val="o"/>
      <w:lvlJc w:val="left"/>
      <w:pPr>
        <w:ind w:left="1440" w:hanging="360"/>
      </w:pPr>
      <w:rPr>
        <w:rFonts w:ascii="Courier New" w:hAnsi="Courier New" w:hint="default"/>
      </w:rPr>
    </w:lvl>
    <w:lvl w:ilvl="2" w:tplc="77EC3208">
      <w:start w:val="1"/>
      <w:numFmt w:val="bullet"/>
      <w:lvlText w:val=""/>
      <w:lvlJc w:val="left"/>
      <w:pPr>
        <w:ind w:left="2160" w:hanging="360"/>
      </w:pPr>
      <w:rPr>
        <w:rFonts w:ascii="Wingdings" w:hAnsi="Wingdings" w:hint="default"/>
      </w:rPr>
    </w:lvl>
    <w:lvl w:ilvl="3" w:tplc="A55EAF58">
      <w:start w:val="1"/>
      <w:numFmt w:val="bullet"/>
      <w:lvlText w:val=""/>
      <w:lvlJc w:val="left"/>
      <w:pPr>
        <w:ind w:left="2880" w:hanging="360"/>
      </w:pPr>
      <w:rPr>
        <w:rFonts w:ascii="Symbol" w:hAnsi="Symbol" w:hint="default"/>
      </w:rPr>
    </w:lvl>
    <w:lvl w:ilvl="4" w:tplc="38EAD7F4">
      <w:start w:val="1"/>
      <w:numFmt w:val="bullet"/>
      <w:lvlText w:val="o"/>
      <w:lvlJc w:val="left"/>
      <w:pPr>
        <w:ind w:left="3600" w:hanging="360"/>
      </w:pPr>
      <w:rPr>
        <w:rFonts w:ascii="Courier New" w:hAnsi="Courier New" w:hint="default"/>
      </w:rPr>
    </w:lvl>
    <w:lvl w:ilvl="5" w:tplc="38129368">
      <w:start w:val="1"/>
      <w:numFmt w:val="bullet"/>
      <w:lvlText w:val=""/>
      <w:lvlJc w:val="left"/>
      <w:pPr>
        <w:ind w:left="4320" w:hanging="360"/>
      </w:pPr>
      <w:rPr>
        <w:rFonts w:ascii="Wingdings" w:hAnsi="Wingdings" w:hint="default"/>
      </w:rPr>
    </w:lvl>
    <w:lvl w:ilvl="6" w:tplc="7636976A">
      <w:start w:val="1"/>
      <w:numFmt w:val="bullet"/>
      <w:lvlText w:val=""/>
      <w:lvlJc w:val="left"/>
      <w:pPr>
        <w:ind w:left="5040" w:hanging="360"/>
      </w:pPr>
      <w:rPr>
        <w:rFonts w:ascii="Symbol" w:hAnsi="Symbol" w:hint="default"/>
      </w:rPr>
    </w:lvl>
    <w:lvl w:ilvl="7" w:tplc="285A7A8A">
      <w:start w:val="1"/>
      <w:numFmt w:val="bullet"/>
      <w:lvlText w:val="o"/>
      <w:lvlJc w:val="left"/>
      <w:pPr>
        <w:ind w:left="5760" w:hanging="360"/>
      </w:pPr>
      <w:rPr>
        <w:rFonts w:ascii="Courier New" w:hAnsi="Courier New" w:hint="default"/>
      </w:rPr>
    </w:lvl>
    <w:lvl w:ilvl="8" w:tplc="782C9E5E">
      <w:start w:val="1"/>
      <w:numFmt w:val="bullet"/>
      <w:lvlText w:val=""/>
      <w:lvlJc w:val="left"/>
      <w:pPr>
        <w:ind w:left="6480" w:hanging="360"/>
      </w:pPr>
      <w:rPr>
        <w:rFonts w:ascii="Wingdings" w:hAnsi="Wingdings" w:hint="default"/>
      </w:rPr>
    </w:lvl>
  </w:abstractNum>
  <w:abstractNum w:abstractNumId="10" w15:restartNumberingAfterBreak="0">
    <w:nsid w:val="21AF7787"/>
    <w:multiLevelType w:val="hybridMultilevel"/>
    <w:tmpl w:val="6EA8AA74"/>
    <w:lvl w:ilvl="0" w:tplc="9028E564">
      <w:start w:val="1"/>
      <w:numFmt w:val="bullet"/>
      <w:lvlText w:val=""/>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23BD3DA6"/>
    <w:multiLevelType w:val="hybridMultilevel"/>
    <w:tmpl w:val="E820CF56"/>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505434"/>
    <w:multiLevelType w:val="hybridMultilevel"/>
    <w:tmpl w:val="C144BF6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FDD0AA"/>
    <w:multiLevelType w:val="hybridMultilevel"/>
    <w:tmpl w:val="F3FC8D44"/>
    <w:lvl w:ilvl="0" w:tplc="F8E86A66">
      <w:start w:val="1"/>
      <w:numFmt w:val="upperRoman"/>
      <w:lvlText w:val="%1."/>
      <w:lvlJc w:val="left"/>
      <w:pPr>
        <w:ind w:left="720" w:hanging="360"/>
      </w:pPr>
    </w:lvl>
    <w:lvl w:ilvl="1" w:tplc="59DCB72A">
      <w:start w:val="1"/>
      <w:numFmt w:val="lowerLetter"/>
      <w:lvlText w:val="%2."/>
      <w:lvlJc w:val="left"/>
      <w:pPr>
        <w:ind w:left="1440" w:hanging="360"/>
      </w:pPr>
    </w:lvl>
    <w:lvl w:ilvl="2" w:tplc="6E96101E">
      <w:start w:val="1"/>
      <w:numFmt w:val="lowerRoman"/>
      <w:lvlText w:val="%3."/>
      <w:lvlJc w:val="right"/>
      <w:pPr>
        <w:ind w:left="2160" w:hanging="180"/>
      </w:pPr>
    </w:lvl>
    <w:lvl w:ilvl="3" w:tplc="953A3682">
      <w:start w:val="1"/>
      <w:numFmt w:val="decimal"/>
      <w:lvlText w:val="%4."/>
      <w:lvlJc w:val="left"/>
      <w:pPr>
        <w:ind w:left="2880" w:hanging="360"/>
      </w:pPr>
    </w:lvl>
    <w:lvl w:ilvl="4" w:tplc="A9B6209E">
      <w:start w:val="1"/>
      <w:numFmt w:val="lowerLetter"/>
      <w:lvlText w:val="%5."/>
      <w:lvlJc w:val="left"/>
      <w:pPr>
        <w:ind w:left="3600" w:hanging="360"/>
      </w:pPr>
    </w:lvl>
    <w:lvl w:ilvl="5" w:tplc="A1F011F0">
      <w:start w:val="1"/>
      <w:numFmt w:val="lowerRoman"/>
      <w:lvlText w:val="%6."/>
      <w:lvlJc w:val="right"/>
      <w:pPr>
        <w:ind w:left="4320" w:hanging="180"/>
      </w:pPr>
    </w:lvl>
    <w:lvl w:ilvl="6" w:tplc="97ECC108">
      <w:start w:val="1"/>
      <w:numFmt w:val="decimal"/>
      <w:lvlText w:val="%7."/>
      <w:lvlJc w:val="left"/>
      <w:pPr>
        <w:ind w:left="5040" w:hanging="360"/>
      </w:pPr>
    </w:lvl>
    <w:lvl w:ilvl="7" w:tplc="DD34D658">
      <w:start w:val="1"/>
      <w:numFmt w:val="lowerLetter"/>
      <w:lvlText w:val="%8."/>
      <w:lvlJc w:val="left"/>
      <w:pPr>
        <w:ind w:left="5760" w:hanging="360"/>
      </w:pPr>
    </w:lvl>
    <w:lvl w:ilvl="8" w:tplc="7A20B732">
      <w:start w:val="1"/>
      <w:numFmt w:val="lowerRoman"/>
      <w:lvlText w:val="%9."/>
      <w:lvlJc w:val="right"/>
      <w:pPr>
        <w:ind w:left="6480" w:hanging="180"/>
      </w:pPr>
    </w:lvl>
  </w:abstractNum>
  <w:abstractNum w:abstractNumId="14" w15:restartNumberingAfterBreak="0">
    <w:nsid w:val="253A5847"/>
    <w:multiLevelType w:val="hybridMultilevel"/>
    <w:tmpl w:val="88967E26"/>
    <w:lvl w:ilvl="0" w:tplc="A2F05FB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A3C7788"/>
    <w:multiLevelType w:val="hybridMultilevel"/>
    <w:tmpl w:val="E2A2EF40"/>
    <w:lvl w:ilvl="0" w:tplc="5A748FF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B052340"/>
    <w:multiLevelType w:val="hybridMultilevel"/>
    <w:tmpl w:val="321E23A4"/>
    <w:lvl w:ilvl="0" w:tplc="888828A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DA159B"/>
    <w:multiLevelType w:val="hybridMultilevel"/>
    <w:tmpl w:val="04CEAA3C"/>
    <w:lvl w:ilvl="0" w:tplc="5A748FF4">
      <w:start w:val="1"/>
      <w:numFmt w:val="bullet"/>
      <w:lvlText w:val=""/>
      <w:lvlJc w:val="left"/>
      <w:pPr>
        <w:ind w:left="720" w:hanging="360"/>
      </w:pPr>
      <w:rPr>
        <w:rFonts w:ascii="Symbol" w:hAnsi="Symbol" w:hint="default"/>
      </w:rPr>
    </w:lvl>
    <w:lvl w:ilvl="1" w:tplc="17A0B6EC">
      <w:start w:val="1"/>
      <w:numFmt w:val="lowerLetter"/>
      <w:lvlText w:val="%2."/>
      <w:lvlJc w:val="left"/>
      <w:pPr>
        <w:ind w:left="1440" w:hanging="360"/>
      </w:pPr>
    </w:lvl>
    <w:lvl w:ilvl="2" w:tplc="2C225D3E">
      <w:start w:val="1"/>
      <w:numFmt w:val="lowerRoman"/>
      <w:lvlText w:val="%3."/>
      <w:lvlJc w:val="right"/>
      <w:pPr>
        <w:ind w:left="2160" w:hanging="180"/>
      </w:pPr>
    </w:lvl>
    <w:lvl w:ilvl="3" w:tplc="6CE0242A">
      <w:start w:val="1"/>
      <w:numFmt w:val="decimal"/>
      <w:lvlText w:val="%4."/>
      <w:lvlJc w:val="left"/>
      <w:pPr>
        <w:ind w:left="2880" w:hanging="360"/>
      </w:pPr>
    </w:lvl>
    <w:lvl w:ilvl="4" w:tplc="DD34D4A0">
      <w:start w:val="1"/>
      <w:numFmt w:val="lowerLetter"/>
      <w:lvlText w:val="%5."/>
      <w:lvlJc w:val="left"/>
      <w:pPr>
        <w:ind w:left="3600" w:hanging="360"/>
      </w:pPr>
    </w:lvl>
    <w:lvl w:ilvl="5" w:tplc="B9CE928E">
      <w:start w:val="1"/>
      <w:numFmt w:val="lowerRoman"/>
      <w:lvlText w:val="%6."/>
      <w:lvlJc w:val="right"/>
      <w:pPr>
        <w:ind w:left="4320" w:hanging="180"/>
      </w:pPr>
    </w:lvl>
    <w:lvl w:ilvl="6" w:tplc="CD98EC5C">
      <w:start w:val="1"/>
      <w:numFmt w:val="decimal"/>
      <w:lvlText w:val="%7."/>
      <w:lvlJc w:val="left"/>
      <w:pPr>
        <w:ind w:left="5040" w:hanging="360"/>
      </w:pPr>
    </w:lvl>
    <w:lvl w:ilvl="7" w:tplc="2EB4FF14">
      <w:start w:val="1"/>
      <w:numFmt w:val="lowerLetter"/>
      <w:lvlText w:val="%8."/>
      <w:lvlJc w:val="left"/>
      <w:pPr>
        <w:ind w:left="5760" w:hanging="360"/>
      </w:pPr>
    </w:lvl>
    <w:lvl w:ilvl="8" w:tplc="338CFF12">
      <w:start w:val="1"/>
      <w:numFmt w:val="lowerRoman"/>
      <w:lvlText w:val="%9."/>
      <w:lvlJc w:val="right"/>
      <w:pPr>
        <w:ind w:left="6480" w:hanging="180"/>
      </w:pPr>
    </w:lvl>
  </w:abstractNum>
  <w:abstractNum w:abstractNumId="18" w15:restartNumberingAfterBreak="0">
    <w:nsid w:val="33230657"/>
    <w:multiLevelType w:val="hybridMultilevel"/>
    <w:tmpl w:val="C7CC5F04"/>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3D2483C"/>
    <w:multiLevelType w:val="hybridMultilevel"/>
    <w:tmpl w:val="C9F2F0B2"/>
    <w:lvl w:ilvl="0" w:tplc="663C6A5A">
      <w:start w:val="1"/>
      <w:numFmt w:val="decimal"/>
      <w:lvlText w:val="%1)"/>
      <w:lvlJc w:val="left"/>
      <w:pPr>
        <w:ind w:left="720" w:hanging="360"/>
      </w:pPr>
      <w:rPr>
        <w:rFonts w:hint="default"/>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4902CE0"/>
    <w:multiLevelType w:val="hybridMultilevel"/>
    <w:tmpl w:val="FC282D1C"/>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AB61CB6"/>
    <w:multiLevelType w:val="hybridMultilevel"/>
    <w:tmpl w:val="3F76099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3D703D3C"/>
    <w:multiLevelType w:val="hybridMultilevel"/>
    <w:tmpl w:val="AAC6DB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E3375A9"/>
    <w:multiLevelType w:val="hybridMultilevel"/>
    <w:tmpl w:val="6E1ED08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0579FEA"/>
    <w:multiLevelType w:val="hybridMultilevel"/>
    <w:tmpl w:val="37FE5522"/>
    <w:lvl w:ilvl="0" w:tplc="5B1CCAC8">
      <w:start w:val="1"/>
      <w:numFmt w:val="upperRoman"/>
      <w:lvlText w:val="%1."/>
      <w:lvlJc w:val="left"/>
      <w:pPr>
        <w:ind w:left="720" w:hanging="360"/>
      </w:pPr>
    </w:lvl>
    <w:lvl w:ilvl="1" w:tplc="DD464788">
      <w:start w:val="1"/>
      <w:numFmt w:val="lowerLetter"/>
      <w:lvlText w:val="%2."/>
      <w:lvlJc w:val="left"/>
      <w:pPr>
        <w:ind w:left="1440" w:hanging="360"/>
      </w:pPr>
    </w:lvl>
    <w:lvl w:ilvl="2" w:tplc="81622B4E">
      <w:start w:val="1"/>
      <w:numFmt w:val="lowerRoman"/>
      <w:lvlText w:val="%3."/>
      <w:lvlJc w:val="right"/>
      <w:pPr>
        <w:ind w:left="2160" w:hanging="180"/>
      </w:pPr>
    </w:lvl>
    <w:lvl w:ilvl="3" w:tplc="B57AA398">
      <w:start w:val="1"/>
      <w:numFmt w:val="decimal"/>
      <w:lvlText w:val="%4."/>
      <w:lvlJc w:val="left"/>
      <w:pPr>
        <w:ind w:left="2880" w:hanging="360"/>
      </w:pPr>
    </w:lvl>
    <w:lvl w:ilvl="4" w:tplc="A4A4BD82">
      <w:start w:val="1"/>
      <w:numFmt w:val="lowerLetter"/>
      <w:lvlText w:val="%5."/>
      <w:lvlJc w:val="left"/>
      <w:pPr>
        <w:ind w:left="3600" w:hanging="360"/>
      </w:pPr>
    </w:lvl>
    <w:lvl w:ilvl="5" w:tplc="996C34A2">
      <w:start w:val="1"/>
      <w:numFmt w:val="lowerRoman"/>
      <w:lvlText w:val="%6."/>
      <w:lvlJc w:val="right"/>
      <w:pPr>
        <w:ind w:left="4320" w:hanging="180"/>
      </w:pPr>
    </w:lvl>
    <w:lvl w:ilvl="6" w:tplc="A7027D36">
      <w:start w:val="1"/>
      <w:numFmt w:val="decimal"/>
      <w:lvlText w:val="%7."/>
      <w:lvlJc w:val="left"/>
      <w:pPr>
        <w:ind w:left="5040" w:hanging="360"/>
      </w:pPr>
    </w:lvl>
    <w:lvl w:ilvl="7" w:tplc="1C86A584">
      <w:start w:val="1"/>
      <w:numFmt w:val="lowerLetter"/>
      <w:lvlText w:val="%8."/>
      <w:lvlJc w:val="left"/>
      <w:pPr>
        <w:ind w:left="5760" w:hanging="360"/>
      </w:pPr>
    </w:lvl>
    <w:lvl w:ilvl="8" w:tplc="57E20D3C">
      <w:start w:val="1"/>
      <w:numFmt w:val="lowerRoman"/>
      <w:lvlText w:val="%9."/>
      <w:lvlJc w:val="right"/>
      <w:pPr>
        <w:ind w:left="6480" w:hanging="180"/>
      </w:pPr>
    </w:lvl>
  </w:abstractNum>
  <w:abstractNum w:abstractNumId="25" w15:restartNumberingAfterBreak="0">
    <w:nsid w:val="418120D6"/>
    <w:multiLevelType w:val="hybridMultilevel"/>
    <w:tmpl w:val="23E2EBF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1E370D6"/>
    <w:multiLevelType w:val="hybridMultilevel"/>
    <w:tmpl w:val="8A821416"/>
    <w:lvl w:ilvl="0" w:tplc="888828A4">
      <w:start w:val="2"/>
      <w:numFmt w:val="bullet"/>
      <w:lvlText w:val="-"/>
      <w:lvlJc w:val="left"/>
      <w:pPr>
        <w:ind w:left="1070" w:hanging="36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7" w15:restartNumberingAfterBreak="0">
    <w:nsid w:val="45185A4A"/>
    <w:multiLevelType w:val="hybridMultilevel"/>
    <w:tmpl w:val="E83AAB96"/>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3D902FF4">
      <w:numFmt w:val="bullet"/>
      <w:lvlText w:val="-"/>
      <w:lvlJc w:val="left"/>
      <w:pPr>
        <w:ind w:left="2880" w:hanging="360"/>
      </w:pPr>
      <w:rPr>
        <w:rFonts w:ascii="Calibri" w:eastAsiaTheme="minorHAnsi" w:hAnsi="Calibri" w:cs="Calibri"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61C5C1F"/>
    <w:multiLevelType w:val="hybridMultilevel"/>
    <w:tmpl w:val="B246D1A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4B8D3035"/>
    <w:multiLevelType w:val="hybridMultilevel"/>
    <w:tmpl w:val="32CADEA0"/>
    <w:lvl w:ilvl="0" w:tplc="9028E564">
      <w:start w:val="1"/>
      <w:numFmt w:val="bullet"/>
      <w:lvlText w:val=""/>
      <w:lvlJc w:val="left"/>
      <w:pPr>
        <w:ind w:left="360" w:hanging="360"/>
      </w:pPr>
      <w:rPr>
        <w:rFonts w:ascii="Symbol" w:hAnsi="Symbol" w:hint="default"/>
        <w:color w:val="auto"/>
      </w:rPr>
    </w:lvl>
    <w:lvl w:ilvl="1" w:tplc="9028E564">
      <w:start w:val="1"/>
      <w:numFmt w:val="bullet"/>
      <w:lvlText w:val=""/>
      <w:lvlJc w:val="left"/>
      <w:pPr>
        <w:ind w:left="1080" w:hanging="360"/>
      </w:pPr>
      <w:rPr>
        <w:rFonts w:ascii="Symbol" w:hAnsi="Symbol" w:hint="default"/>
        <w:color w:val="auto"/>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21D6146"/>
    <w:multiLevelType w:val="hybridMultilevel"/>
    <w:tmpl w:val="E6CCD85A"/>
    <w:lvl w:ilvl="0" w:tplc="A5FE6DFA">
      <w:start w:val="15"/>
      <w:numFmt w:val="decimal"/>
      <w:lvlText w:val="%1)"/>
      <w:lvlJc w:val="left"/>
      <w:pPr>
        <w:ind w:left="1080" w:hanging="360"/>
      </w:pPr>
      <w:rPr>
        <w:rFonts w:hint="default"/>
        <w:b/>
        <w:bCs/>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532A6A84"/>
    <w:multiLevelType w:val="hybridMultilevel"/>
    <w:tmpl w:val="8B523EA8"/>
    <w:lvl w:ilvl="0" w:tplc="06CE8F62">
      <w:start w:val="1"/>
      <w:numFmt w:val="upperLetter"/>
      <w:lvlText w:val="%1."/>
      <w:lvlJc w:val="left"/>
      <w:pPr>
        <w:ind w:left="720" w:hanging="360"/>
      </w:pPr>
    </w:lvl>
    <w:lvl w:ilvl="1" w:tplc="3D6CD026">
      <w:start w:val="1"/>
      <w:numFmt w:val="lowerLetter"/>
      <w:lvlText w:val="%2."/>
      <w:lvlJc w:val="left"/>
      <w:pPr>
        <w:ind w:left="1440" w:hanging="360"/>
      </w:pPr>
    </w:lvl>
    <w:lvl w:ilvl="2" w:tplc="CC58D2E8">
      <w:start w:val="1"/>
      <w:numFmt w:val="lowerRoman"/>
      <w:lvlText w:val="%3."/>
      <w:lvlJc w:val="right"/>
      <w:pPr>
        <w:ind w:left="2160" w:hanging="180"/>
      </w:pPr>
    </w:lvl>
    <w:lvl w:ilvl="3" w:tplc="B67406A8">
      <w:start w:val="1"/>
      <w:numFmt w:val="decimal"/>
      <w:lvlText w:val="%4."/>
      <w:lvlJc w:val="left"/>
      <w:pPr>
        <w:ind w:left="2880" w:hanging="360"/>
      </w:pPr>
    </w:lvl>
    <w:lvl w:ilvl="4" w:tplc="BB08D4B4">
      <w:start w:val="1"/>
      <w:numFmt w:val="lowerLetter"/>
      <w:lvlText w:val="%5."/>
      <w:lvlJc w:val="left"/>
      <w:pPr>
        <w:ind w:left="3600" w:hanging="360"/>
      </w:pPr>
    </w:lvl>
    <w:lvl w:ilvl="5" w:tplc="83A6E04A">
      <w:start w:val="1"/>
      <w:numFmt w:val="lowerRoman"/>
      <w:lvlText w:val="%6."/>
      <w:lvlJc w:val="right"/>
      <w:pPr>
        <w:ind w:left="4320" w:hanging="180"/>
      </w:pPr>
    </w:lvl>
    <w:lvl w:ilvl="6" w:tplc="F094284A">
      <w:start w:val="1"/>
      <w:numFmt w:val="decimal"/>
      <w:lvlText w:val="%7."/>
      <w:lvlJc w:val="left"/>
      <w:pPr>
        <w:ind w:left="5040" w:hanging="360"/>
      </w:pPr>
    </w:lvl>
    <w:lvl w:ilvl="7" w:tplc="153C0B46">
      <w:start w:val="1"/>
      <w:numFmt w:val="lowerLetter"/>
      <w:lvlText w:val="%8."/>
      <w:lvlJc w:val="left"/>
      <w:pPr>
        <w:ind w:left="5760" w:hanging="360"/>
      </w:pPr>
    </w:lvl>
    <w:lvl w:ilvl="8" w:tplc="C9DC95A6">
      <w:start w:val="1"/>
      <w:numFmt w:val="lowerRoman"/>
      <w:lvlText w:val="%9."/>
      <w:lvlJc w:val="right"/>
      <w:pPr>
        <w:ind w:left="6480" w:hanging="180"/>
      </w:pPr>
    </w:lvl>
  </w:abstractNum>
  <w:abstractNum w:abstractNumId="32" w15:restartNumberingAfterBreak="0">
    <w:nsid w:val="56F2FB88"/>
    <w:multiLevelType w:val="hybridMultilevel"/>
    <w:tmpl w:val="A52E5F46"/>
    <w:lvl w:ilvl="0" w:tplc="5638F2AE">
      <w:start w:val="1"/>
      <w:numFmt w:val="bullet"/>
      <w:lvlText w:val=""/>
      <w:lvlJc w:val="left"/>
      <w:pPr>
        <w:ind w:left="720" w:hanging="360"/>
      </w:pPr>
      <w:rPr>
        <w:rFonts w:ascii="Symbol" w:hAnsi="Symbol" w:hint="default"/>
      </w:rPr>
    </w:lvl>
    <w:lvl w:ilvl="1" w:tplc="94040A18">
      <w:start w:val="1"/>
      <w:numFmt w:val="bullet"/>
      <w:lvlText w:val="o"/>
      <w:lvlJc w:val="left"/>
      <w:pPr>
        <w:ind w:left="1440" w:hanging="360"/>
      </w:pPr>
      <w:rPr>
        <w:rFonts w:ascii="Courier New" w:hAnsi="Courier New" w:hint="default"/>
      </w:rPr>
    </w:lvl>
    <w:lvl w:ilvl="2" w:tplc="804C78A8">
      <w:start w:val="1"/>
      <w:numFmt w:val="bullet"/>
      <w:lvlText w:val=""/>
      <w:lvlJc w:val="left"/>
      <w:pPr>
        <w:ind w:left="2160" w:hanging="360"/>
      </w:pPr>
      <w:rPr>
        <w:rFonts w:ascii="Wingdings" w:hAnsi="Wingdings" w:hint="default"/>
      </w:rPr>
    </w:lvl>
    <w:lvl w:ilvl="3" w:tplc="66F05B40">
      <w:start w:val="1"/>
      <w:numFmt w:val="bullet"/>
      <w:lvlText w:val=""/>
      <w:lvlJc w:val="left"/>
      <w:pPr>
        <w:ind w:left="2880" w:hanging="360"/>
      </w:pPr>
      <w:rPr>
        <w:rFonts w:ascii="Symbol" w:hAnsi="Symbol" w:hint="default"/>
      </w:rPr>
    </w:lvl>
    <w:lvl w:ilvl="4" w:tplc="169EF514">
      <w:start w:val="1"/>
      <w:numFmt w:val="bullet"/>
      <w:lvlText w:val="o"/>
      <w:lvlJc w:val="left"/>
      <w:pPr>
        <w:ind w:left="3600" w:hanging="360"/>
      </w:pPr>
      <w:rPr>
        <w:rFonts w:ascii="Courier New" w:hAnsi="Courier New" w:hint="default"/>
      </w:rPr>
    </w:lvl>
    <w:lvl w:ilvl="5" w:tplc="9BF69AB6">
      <w:start w:val="1"/>
      <w:numFmt w:val="bullet"/>
      <w:lvlText w:val=""/>
      <w:lvlJc w:val="left"/>
      <w:pPr>
        <w:ind w:left="4320" w:hanging="360"/>
      </w:pPr>
      <w:rPr>
        <w:rFonts w:ascii="Wingdings" w:hAnsi="Wingdings" w:hint="default"/>
      </w:rPr>
    </w:lvl>
    <w:lvl w:ilvl="6" w:tplc="B1B03BA0">
      <w:start w:val="1"/>
      <w:numFmt w:val="bullet"/>
      <w:lvlText w:val=""/>
      <w:lvlJc w:val="left"/>
      <w:pPr>
        <w:ind w:left="5040" w:hanging="360"/>
      </w:pPr>
      <w:rPr>
        <w:rFonts w:ascii="Symbol" w:hAnsi="Symbol" w:hint="default"/>
      </w:rPr>
    </w:lvl>
    <w:lvl w:ilvl="7" w:tplc="EFBC8168">
      <w:start w:val="1"/>
      <w:numFmt w:val="bullet"/>
      <w:lvlText w:val="o"/>
      <w:lvlJc w:val="left"/>
      <w:pPr>
        <w:ind w:left="5760" w:hanging="360"/>
      </w:pPr>
      <w:rPr>
        <w:rFonts w:ascii="Courier New" w:hAnsi="Courier New" w:hint="default"/>
      </w:rPr>
    </w:lvl>
    <w:lvl w:ilvl="8" w:tplc="13FE79B8">
      <w:start w:val="1"/>
      <w:numFmt w:val="bullet"/>
      <w:lvlText w:val=""/>
      <w:lvlJc w:val="left"/>
      <w:pPr>
        <w:ind w:left="6480" w:hanging="360"/>
      </w:pPr>
      <w:rPr>
        <w:rFonts w:ascii="Wingdings" w:hAnsi="Wingdings" w:hint="default"/>
      </w:rPr>
    </w:lvl>
  </w:abstractNum>
  <w:abstractNum w:abstractNumId="33" w15:restartNumberingAfterBreak="0">
    <w:nsid w:val="581F78B5"/>
    <w:multiLevelType w:val="hybridMultilevel"/>
    <w:tmpl w:val="11B6DA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3E88A2"/>
    <w:multiLevelType w:val="hybridMultilevel"/>
    <w:tmpl w:val="7F7A02B8"/>
    <w:lvl w:ilvl="0" w:tplc="850CA1B2">
      <w:start w:val="1"/>
      <w:numFmt w:val="bullet"/>
      <w:lvlText w:val=""/>
      <w:lvlJc w:val="left"/>
      <w:pPr>
        <w:ind w:left="720" w:hanging="360"/>
      </w:pPr>
      <w:rPr>
        <w:rFonts w:ascii="Symbol" w:hAnsi="Symbol" w:hint="default"/>
      </w:rPr>
    </w:lvl>
    <w:lvl w:ilvl="1" w:tplc="BAAE3ADA">
      <w:start w:val="1"/>
      <w:numFmt w:val="bullet"/>
      <w:lvlText w:val="o"/>
      <w:lvlJc w:val="left"/>
      <w:pPr>
        <w:ind w:left="1440" w:hanging="360"/>
      </w:pPr>
      <w:rPr>
        <w:rFonts w:ascii="Courier New" w:hAnsi="Courier New" w:hint="default"/>
      </w:rPr>
    </w:lvl>
    <w:lvl w:ilvl="2" w:tplc="0AC80B46">
      <w:start w:val="1"/>
      <w:numFmt w:val="bullet"/>
      <w:lvlText w:val=""/>
      <w:lvlJc w:val="left"/>
      <w:pPr>
        <w:ind w:left="2160" w:hanging="360"/>
      </w:pPr>
      <w:rPr>
        <w:rFonts w:ascii="Wingdings" w:hAnsi="Wingdings" w:hint="default"/>
      </w:rPr>
    </w:lvl>
    <w:lvl w:ilvl="3" w:tplc="FBC0BB84">
      <w:start w:val="1"/>
      <w:numFmt w:val="bullet"/>
      <w:lvlText w:val=""/>
      <w:lvlJc w:val="left"/>
      <w:pPr>
        <w:ind w:left="2880" w:hanging="360"/>
      </w:pPr>
      <w:rPr>
        <w:rFonts w:ascii="Symbol" w:hAnsi="Symbol" w:hint="default"/>
      </w:rPr>
    </w:lvl>
    <w:lvl w:ilvl="4" w:tplc="3FF052E2">
      <w:start w:val="1"/>
      <w:numFmt w:val="bullet"/>
      <w:lvlText w:val="o"/>
      <w:lvlJc w:val="left"/>
      <w:pPr>
        <w:ind w:left="3600" w:hanging="360"/>
      </w:pPr>
      <w:rPr>
        <w:rFonts w:ascii="Courier New" w:hAnsi="Courier New" w:hint="default"/>
      </w:rPr>
    </w:lvl>
    <w:lvl w:ilvl="5" w:tplc="06E6FD46">
      <w:start w:val="1"/>
      <w:numFmt w:val="bullet"/>
      <w:lvlText w:val=""/>
      <w:lvlJc w:val="left"/>
      <w:pPr>
        <w:ind w:left="4320" w:hanging="360"/>
      </w:pPr>
      <w:rPr>
        <w:rFonts w:ascii="Wingdings" w:hAnsi="Wingdings" w:hint="default"/>
      </w:rPr>
    </w:lvl>
    <w:lvl w:ilvl="6" w:tplc="07B4C3A0">
      <w:start w:val="1"/>
      <w:numFmt w:val="bullet"/>
      <w:lvlText w:val=""/>
      <w:lvlJc w:val="left"/>
      <w:pPr>
        <w:ind w:left="5040" w:hanging="360"/>
      </w:pPr>
      <w:rPr>
        <w:rFonts w:ascii="Symbol" w:hAnsi="Symbol" w:hint="default"/>
      </w:rPr>
    </w:lvl>
    <w:lvl w:ilvl="7" w:tplc="6394C22E">
      <w:start w:val="1"/>
      <w:numFmt w:val="bullet"/>
      <w:lvlText w:val="o"/>
      <w:lvlJc w:val="left"/>
      <w:pPr>
        <w:ind w:left="5760" w:hanging="360"/>
      </w:pPr>
      <w:rPr>
        <w:rFonts w:ascii="Courier New" w:hAnsi="Courier New" w:hint="default"/>
      </w:rPr>
    </w:lvl>
    <w:lvl w:ilvl="8" w:tplc="01FC9776">
      <w:start w:val="1"/>
      <w:numFmt w:val="bullet"/>
      <w:lvlText w:val=""/>
      <w:lvlJc w:val="left"/>
      <w:pPr>
        <w:ind w:left="6480" w:hanging="360"/>
      </w:pPr>
      <w:rPr>
        <w:rFonts w:ascii="Wingdings" w:hAnsi="Wingdings" w:hint="default"/>
      </w:rPr>
    </w:lvl>
  </w:abstractNum>
  <w:abstractNum w:abstractNumId="35" w15:restartNumberingAfterBreak="0">
    <w:nsid w:val="59DD4355"/>
    <w:multiLevelType w:val="hybridMultilevel"/>
    <w:tmpl w:val="3C7265D4"/>
    <w:lvl w:ilvl="0" w:tplc="E1B47516">
      <w:start w:val="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166C1A3"/>
    <w:multiLevelType w:val="hybridMultilevel"/>
    <w:tmpl w:val="26B098C8"/>
    <w:lvl w:ilvl="0" w:tplc="C5944DE2">
      <w:start w:val="1"/>
      <w:numFmt w:val="decimal"/>
      <w:lvlText w:val="%1."/>
      <w:lvlJc w:val="left"/>
      <w:pPr>
        <w:ind w:left="720" w:hanging="360"/>
      </w:pPr>
    </w:lvl>
    <w:lvl w:ilvl="1" w:tplc="69A8E1B0">
      <w:start w:val="1"/>
      <w:numFmt w:val="lowerLetter"/>
      <w:lvlText w:val="%2."/>
      <w:lvlJc w:val="left"/>
      <w:pPr>
        <w:ind w:left="1440" w:hanging="360"/>
      </w:pPr>
    </w:lvl>
    <w:lvl w:ilvl="2" w:tplc="9996AA96">
      <w:start w:val="1"/>
      <w:numFmt w:val="lowerRoman"/>
      <w:lvlText w:val="%3."/>
      <w:lvlJc w:val="right"/>
      <w:pPr>
        <w:ind w:left="2160" w:hanging="180"/>
      </w:pPr>
    </w:lvl>
    <w:lvl w:ilvl="3" w:tplc="C73E5330">
      <w:start w:val="1"/>
      <w:numFmt w:val="decimal"/>
      <w:lvlText w:val="%4."/>
      <w:lvlJc w:val="left"/>
      <w:pPr>
        <w:ind w:left="2880" w:hanging="360"/>
      </w:pPr>
    </w:lvl>
    <w:lvl w:ilvl="4" w:tplc="DD7A1D10">
      <w:start w:val="1"/>
      <w:numFmt w:val="lowerLetter"/>
      <w:lvlText w:val="%5."/>
      <w:lvlJc w:val="left"/>
      <w:pPr>
        <w:ind w:left="3600" w:hanging="360"/>
      </w:pPr>
    </w:lvl>
    <w:lvl w:ilvl="5" w:tplc="534CF71A">
      <w:start w:val="1"/>
      <w:numFmt w:val="lowerRoman"/>
      <w:lvlText w:val="%6."/>
      <w:lvlJc w:val="right"/>
      <w:pPr>
        <w:ind w:left="4320" w:hanging="180"/>
      </w:pPr>
    </w:lvl>
    <w:lvl w:ilvl="6" w:tplc="2F288A00">
      <w:start w:val="1"/>
      <w:numFmt w:val="decimal"/>
      <w:lvlText w:val="%7."/>
      <w:lvlJc w:val="left"/>
      <w:pPr>
        <w:ind w:left="5040" w:hanging="360"/>
      </w:pPr>
    </w:lvl>
    <w:lvl w:ilvl="7" w:tplc="88862182">
      <w:start w:val="1"/>
      <w:numFmt w:val="lowerLetter"/>
      <w:lvlText w:val="%8."/>
      <w:lvlJc w:val="left"/>
      <w:pPr>
        <w:ind w:left="5760" w:hanging="360"/>
      </w:pPr>
    </w:lvl>
    <w:lvl w:ilvl="8" w:tplc="C3A66844">
      <w:start w:val="1"/>
      <w:numFmt w:val="lowerRoman"/>
      <w:lvlText w:val="%9."/>
      <w:lvlJc w:val="right"/>
      <w:pPr>
        <w:ind w:left="6480" w:hanging="180"/>
      </w:pPr>
    </w:lvl>
  </w:abstractNum>
  <w:abstractNum w:abstractNumId="37" w15:restartNumberingAfterBreak="0">
    <w:nsid w:val="61C501F2"/>
    <w:multiLevelType w:val="hybridMultilevel"/>
    <w:tmpl w:val="21FABAE2"/>
    <w:lvl w:ilvl="0" w:tplc="5A748FF4">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8" w15:restartNumberingAfterBreak="0">
    <w:nsid w:val="65798E17"/>
    <w:multiLevelType w:val="hybridMultilevel"/>
    <w:tmpl w:val="0AA24BF2"/>
    <w:lvl w:ilvl="0" w:tplc="DDE2DBE2">
      <w:start w:val="1"/>
      <w:numFmt w:val="upperRoman"/>
      <w:lvlText w:val="%1."/>
      <w:lvlJc w:val="left"/>
      <w:pPr>
        <w:ind w:left="720" w:hanging="360"/>
      </w:pPr>
    </w:lvl>
    <w:lvl w:ilvl="1" w:tplc="2C9CE9B6">
      <w:start w:val="1"/>
      <w:numFmt w:val="lowerLetter"/>
      <w:lvlText w:val="%2."/>
      <w:lvlJc w:val="left"/>
      <w:pPr>
        <w:ind w:left="1440" w:hanging="360"/>
      </w:pPr>
    </w:lvl>
    <w:lvl w:ilvl="2" w:tplc="88EA1AD6">
      <w:start w:val="1"/>
      <w:numFmt w:val="lowerRoman"/>
      <w:lvlText w:val="%3."/>
      <w:lvlJc w:val="right"/>
      <w:pPr>
        <w:ind w:left="2160" w:hanging="180"/>
      </w:pPr>
    </w:lvl>
    <w:lvl w:ilvl="3" w:tplc="EDF2EE68">
      <w:start w:val="1"/>
      <w:numFmt w:val="decimal"/>
      <w:lvlText w:val="%4."/>
      <w:lvlJc w:val="left"/>
      <w:pPr>
        <w:ind w:left="2880" w:hanging="360"/>
      </w:pPr>
    </w:lvl>
    <w:lvl w:ilvl="4" w:tplc="9010582C">
      <w:start w:val="1"/>
      <w:numFmt w:val="lowerLetter"/>
      <w:lvlText w:val="%5."/>
      <w:lvlJc w:val="left"/>
      <w:pPr>
        <w:ind w:left="3600" w:hanging="360"/>
      </w:pPr>
    </w:lvl>
    <w:lvl w:ilvl="5" w:tplc="0A92C8E0">
      <w:start w:val="1"/>
      <w:numFmt w:val="lowerRoman"/>
      <w:lvlText w:val="%6."/>
      <w:lvlJc w:val="right"/>
      <w:pPr>
        <w:ind w:left="4320" w:hanging="180"/>
      </w:pPr>
    </w:lvl>
    <w:lvl w:ilvl="6" w:tplc="C0B46C9C">
      <w:start w:val="1"/>
      <w:numFmt w:val="decimal"/>
      <w:lvlText w:val="%7."/>
      <w:lvlJc w:val="left"/>
      <w:pPr>
        <w:ind w:left="5040" w:hanging="360"/>
      </w:pPr>
    </w:lvl>
    <w:lvl w:ilvl="7" w:tplc="32AAF7D4">
      <w:start w:val="1"/>
      <w:numFmt w:val="lowerLetter"/>
      <w:lvlText w:val="%8."/>
      <w:lvlJc w:val="left"/>
      <w:pPr>
        <w:ind w:left="5760" w:hanging="360"/>
      </w:pPr>
    </w:lvl>
    <w:lvl w:ilvl="8" w:tplc="2522F4F4">
      <w:start w:val="1"/>
      <w:numFmt w:val="lowerRoman"/>
      <w:lvlText w:val="%9."/>
      <w:lvlJc w:val="right"/>
      <w:pPr>
        <w:ind w:left="6480" w:hanging="180"/>
      </w:pPr>
    </w:lvl>
  </w:abstractNum>
  <w:abstractNum w:abstractNumId="39" w15:restartNumberingAfterBreak="0">
    <w:nsid w:val="66191589"/>
    <w:multiLevelType w:val="hybridMultilevel"/>
    <w:tmpl w:val="5F2EF4E4"/>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090" w:hanging="360"/>
      </w:pPr>
      <w:rPr>
        <w:rFonts w:ascii="Courier New" w:hAnsi="Courier New" w:cs="Courier New" w:hint="default"/>
      </w:rPr>
    </w:lvl>
    <w:lvl w:ilvl="2" w:tplc="040C0005" w:tentative="1">
      <w:start w:val="1"/>
      <w:numFmt w:val="bullet"/>
      <w:lvlText w:val=""/>
      <w:lvlJc w:val="left"/>
      <w:pPr>
        <w:ind w:left="1810" w:hanging="360"/>
      </w:pPr>
      <w:rPr>
        <w:rFonts w:ascii="Wingdings" w:hAnsi="Wingdings" w:hint="default"/>
      </w:rPr>
    </w:lvl>
    <w:lvl w:ilvl="3" w:tplc="040C0001" w:tentative="1">
      <w:start w:val="1"/>
      <w:numFmt w:val="bullet"/>
      <w:lvlText w:val=""/>
      <w:lvlJc w:val="left"/>
      <w:pPr>
        <w:ind w:left="2530" w:hanging="360"/>
      </w:pPr>
      <w:rPr>
        <w:rFonts w:ascii="Symbol" w:hAnsi="Symbol" w:hint="default"/>
      </w:rPr>
    </w:lvl>
    <w:lvl w:ilvl="4" w:tplc="040C0003" w:tentative="1">
      <w:start w:val="1"/>
      <w:numFmt w:val="bullet"/>
      <w:lvlText w:val="o"/>
      <w:lvlJc w:val="left"/>
      <w:pPr>
        <w:ind w:left="3250" w:hanging="360"/>
      </w:pPr>
      <w:rPr>
        <w:rFonts w:ascii="Courier New" w:hAnsi="Courier New" w:cs="Courier New" w:hint="default"/>
      </w:rPr>
    </w:lvl>
    <w:lvl w:ilvl="5" w:tplc="040C0005" w:tentative="1">
      <w:start w:val="1"/>
      <w:numFmt w:val="bullet"/>
      <w:lvlText w:val=""/>
      <w:lvlJc w:val="left"/>
      <w:pPr>
        <w:ind w:left="3970" w:hanging="360"/>
      </w:pPr>
      <w:rPr>
        <w:rFonts w:ascii="Wingdings" w:hAnsi="Wingdings" w:hint="default"/>
      </w:rPr>
    </w:lvl>
    <w:lvl w:ilvl="6" w:tplc="040C0001" w:tentative="1">
      <w:start w:val="1"/>
      <w:numFmt w:val="bullet"/>
      <w:lvlText w:val=""/>
      <w:lvlJc w:val="left"/>
      <w:pPr>
        <w:ind w:left="4690" w:hanging="360"/>
      </w:pPr>
      <w:rPr>
        <w:rFonts w:ascii="Symbol" w:hAnsi="Symbol" w:hint="default"/>
      </w:rPr>
    </w:lvl>
    <w:lvl w:ilvl="7" w:tplc="040C0003" w:tentative="1">
      <w:start w:val="1"/>
      <w:numFmt w:val="bullet"/>
      <w:lvlText w:val="o"/>
      <w:lvlJc w:val="left"/>
      <w:pPr>
        <w:ind w:left="5410" w:hanging="360"/>
      </w:pPr>
      <w:rPr>
        <w:rFonts w:ascii="Courier New" w:hAnsi="Courier New" w:cs="Courier New" w:hint="default"/>
      </w:rPr>
    </w:lvl>
    <w:lvl w:ilvl="8" w:tplc="040C0005" w:tentative="1">
      <w:start w:val="1"/>
      <w:numFmt w:val="bullet"/>
      <w:lvlText w:val=""/>
      <w:lvlJc w:val="left"/>
      <w:pPr>
        <w:ind w:left="6130" w:hanging="360"/>
      </w:pPr>
      <w:rPr>
        <w:rFonts w:ascii="Wingdings" w:hAnsi="Wingdings" w:hint="default"/>
      </w:rPr>
    </w:lvl>
  </w:abstractNum>
  <w:abstractNum w:abstractNumId="40" w15:restartNumberingAfterBreak="0">
    <w:nsid w:val="66BE6092"/>
    <w:multiLevelType w:val="hybridMultilevel"/>
    <w:tmpl w:val="180A8B10"/>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82D5775"/>
    <w:multiLevelType w:val="hybridMultilevel"/>
    <w:tmpl w:val="45565FE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A865B4E"/>
    <w:multiLevelType w:val="hybridMultilevel"/>
    <w:tmpl w:val="66FC3B2C"/>
    <w:lvl w:ilvl="0" w:tplc="6B6A4E6A">
      <w:start w:val="1"/>
      <w:numFmt w:val="decimal"/>
      <w:lvlText w:val="%1."/>
      <w:lvlJc w:val="left"/>
      <w:pPr>
        <w:ind w:left="720" w:hanging="360"/>
      </w:pPr>
    </w:lvl>
    <w:lvl w:ilvl="1" w:tplc="9F285682">
      <w:start w:val="1"/>
      <w:numFmt w:val="lowerLetter"/>
      <w:lvlText w:val="%2."/>
      <w:lvlJc w:val="left"/>
      <w:pPr>
        <w:ind w:left="1440" w:hanging="360"/>
      </w:pPr>
    </w:lvl>
    <w:lvl w:ilvl="2" w:tplc="3D7AC3A0">
      <w:start w:val="1"/>
      <w:numFmt w:val="lowerRoman"/>
      <w:lvlText w:val="%3."/>
      <w:lvlJc w:val="right"/>
      <w:pPr>
        <w:ind w:left="2160" w:hanging="180"/>
      </w:pPr>
    </w:lvl>
    <w:lvl w:ilvl="3" w:tplc="782A6478">
      <w:start w:val="1"/>
      <w:numFmt w:val="decimal"/>
      <w:lvlText w:val="%4."/>
      <w:lvlJc w:val="left"/>
      <w:pPr>
        <w:ind w:left="2880" w:hanging="360"/>
      </w:pPr>
    </w:lvl>
    <w:lvl w:ilvl="4" w:tplc="EA2E73C2">
      <w:start w:val="1"/>
      <w:numFmt w:val="lowerLetter"/>
      <w:lvlText w:val="%5."/>
      <w:lvlJc w:val="left"/>
      <w:pPr>
        <w:ind w:left="3600" w:hanging="360"/>
      </w:pPr>
    </w:lvl>
    <w:lvl w:ilvl="5" w:tplc="5E9CE1DA">
      <w:start w:val="1"/>
      <w:numFmt w:val="lowerRoman"/>
      <w:lvlText w:val="%6."/>
      <w:lvlJc w:val="right"/>
      <w:pPr>
        <w:ind w:left="4320" w:hanging="180"/>
      </w:pPr>
    </w:lvl>
    <w:lvl w:ilvl="6" w:tplc="06A4FCCC">
      <w:start w:val="1"/>
      <w:numFmt w:val="decimal"/>
      <w:lvlText w:val="%7."/>
      <w:lvlJc w:val="left"/>
      <w:pPr>
        <w:ind w:left="5040" w:hanging="360"/>
      </w:pPr>
    </w:lvl>
    <w:lvl w:ilvl="7" w:tplc="CF4C31BE">
      <w:start w:val="1"/>
      <w:numFmt w:val="lowerLetter"/>
      <w:lvlText w:val="%8."/>
      <w:lvlJc w:val="left"/>
      <w:pPr>
        <w:ind w:left="5760" w:hanging="360"/>
      </w:pPr>
    </w:lvl>
    <w:lvl w:ilvl="8" w:tplc="C8C268D4">
      <w:start w:val="1"/>
      <w:numFmt w:val="lowerRoman"/>
      <w:lvlText w:val="%9."/>
      <w:lvlJc w:val="right"/>
      <w:pPr>
        <w:ind w:left="6480" w:hanging="180"/>
      </w:pPr>
    </w:lvl>
  </w:abstractNum>
  <w:abstractNum w:abstractNumId="43" w15:restartNumberingAfterBreak="0">
    <w:nsid w:val="6CCA61A0"/>
    <w:multiLevelType w:val="hybridMultilevel"/>
    <w:tmpl w:val="EB3CDCD0"/>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D18714F"/>
    <w:multiLevelType w:val="hybridMultilevel"/>
    <w:tmpl w:val="51082E1E"/>
    <w:lvl w:ilvl="0" w:tplc="9028E56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0C63961"/>
    <w:multiLevelType w:val="hybridMultilevel"/>
    <w:tmpl w:val="0DFAA968"/>
    <w:lvl w:ilvl="0" w:tplc="040C0011">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0DC26E0"/>
    <w:multiLevelType w:val="hybridMultilevel"/>
    <w:tmpl w:val="3EEC44AA"/>
    <w:lvl w:ilvl="0" w:tplc="A23A11FE">
      <w:start w:val="1"/>
      <w:numFmt w:val="bullet"/>
      <w:lvlText w:val="-"/>
      <w:lvlJc w:val="left"/>
      <w:pPr>
        <w:ind w:left="720" w:hanging="360"/>
      </w:pPr>
      <w:rPr>
        <w:rFonts w:ascii="Calibri" w:hAnsi="Calibri" w:hint="default"/>
      </w:rPr>
    </w:lvl>
    <w:lvl w:ilvl="1" w:tplc="9D80A6A6">
      <w:start w:val="1"/>
      <w:numFmt w:val="bullet"/>
      <w:lvlText w:val="o"/>
      <w:lvlJc w:val="left"/>
      <w:pPr>
        <w:ind w:left="1440" w:hanging="360"/>
      </w:pPr>
      <w:rPr>
        <w:rFonts w:ascii="Courier New" w:hAnsi="Courier New" w:hint="default"/>
      </w:rPr>
    </w:lvl>
    <w:lvl w:ilvl="2" w:tplc="A8820EB8">
      <w:start w:val="1"/>
      <w:numFmt w:val="bullet"/>
      <w:lvlText w:val=""/>
      <w:lvlJc w:val="left"/>
      <w:pPr>
        <w:ind w:left="2160" w:hanging="360"/>
      </w:pPr>
      <w:rPr>
        <w:rFonts w:ascii="Wingdings" w:hAnsi="Wingdings" w:hint="default"/>
      </w:rPr>
    </w:lvl>
    <w:lvl w:ilvl="3" w:tplc="E3FCD9CA">
      <w:start w:val="1"/>
      <w:numFmt w:val="bullet"/>
      <w:lvlText w:val=""/>
      <w:lvlJc w:val="left"/>
      <w:pPr>
        <w:ind w:left="2880" w:hanging="360"/>
      </w:pPr>
      <w:rPr>
        <w:rFonts w:ascii="Symbol" w:hAnsi="Symbol" w:hint="default"/>
      </w:rPr>
    </w:lvl>
    <w:lvl w:ilvl="4" w:tplc="CBA87A26">
      <w:start w:val="1"/>
      <w:numFmt w:val="bullet"/>
      <w:lvlText w:val="o"/>
      <w:lvlJc w:val="left"/>
      <w:pPr>
        <w:ind w:left="3600" w:hanging="360"/>
      </w:pPr>
      <w:rPr>
        <w:rFonts w:ascii="Courier New" w:hAnsi="Courier New" w:hint="default"/>
      </w:rPr>
    </w:lvl>
    <w:lvl w:ilvl="5" w:tplc="7A6CF868">
      <w:start w:val="1"/>
      <w:numFmt w:val="bullet"/>
      <w:lvlText w:val=""/>
      <w:lvlJc w:val="left"/>
      <w:pPr>
        <w:ind w:left="4320" w:hanging="360"/>
      </w:pPr>
      <w:rPr>
        <w:rFonts w:ascii="Wingdings" w:hAnsi="Wingdings" w:hint="default"/>
      </w:rPr>
    </w:lvl>
    <w:lvl w:ilvl="6" w:tplc="44225958">
      <w:start w:val="1"/>
      <w:numFmt w:val="bullet"/>
      <w:lvlText w:val=""/>
      <w:lvlJc w:val="left"/>
      <w:pPr>
        <w:ind w:left="5040" w:hanging="360"/>
      </w:pPr>
      <w:rPr>
        <w:rFonts w:ascii="Symbol" w:hAnsi="Symbol" w:hint="default"/>
      </w:rPr>
    </w:lvl>
    <w:lvl w:ilvl="7" w:tplc="E312BB2A">
      <w:start w:val="1"/>
      <w:numFmt w:val="bullet"/>
      <w:lvlText w:val="o"/>
      <w:lvlJc w:val="left"/>
      <w:pPr>
        <w:ind w:left="5760" w:hanging="360"/>
      </w:pPr>
      <w:rPr>
        <w:rFonts w:ascii="Courier New" w:hAnsi="Courier New" w:hint="default"/>
      </w:rPr>
    </w:lvl>
    <w:lvl w:ilvl="8" w:tplc="C36EF900">
      <w:start w:val="1"/>
      <w:numFmt w:val="bullet"/>
      <w:lvlText w:val=""/>
      <w:lvlJc w:val="left"/>
      <w:pPr>
        <w:ind w:left="6480" w:hanging="360"/>
      </w:pPr>
      <w:rPr>
        <w:rFonts w:ascii="Wingdings" w:hAnsi="Wingdings" w:hint="default"/>
      </w:rPr>
    </w:lvl>
  </w:abstractNum>
  <w:abstractNum w:abstractNumId="47" w15:restartNumberingAfterBreak="0">
    <w:nsid w:val="71047C6F"/>
    <w:multiLevelType w:val="hybridMultilevel"/>
    <w:tmpl w:val="18060430"/>
    <w:lvl w:ilvl="0" w:tplc="F5D0DD8A">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1D06419"/>
    <w:multiLevelType w:val="hybridMultilevel"/>
    <w:tmpl w:val="204A162C"/>
    <w:lvl w:ilvl="0" w:tplc="F5D0DD8A">
      <w:start w:val="1"/>
      <w:numFmt w:val="bullet"/>
      <w:lvlText w:val="-"/>
      <w:lvlJc w:val="left"/>
      <w:pPr>
        <w:ind w:left="720" w:hanging="360"/>
      </w:pPr>
      <w:rPr>
        <w:rFonts w:ascii="Calibri" w:hAnsi="Calibri" w:hint="default"/>
      </w:rPr>
    </w:lvl>
    <w:lvl w:ilvl="1" w:tplc="B7E8CEB8">
      <w:start w:val="1"/>
      <w:numFmt w:val="bullet"/>
      <w:lvlText w:val="o"/>
      <w:lvlJc w:val="left"/>
      <w:pPr>
        <w:ind w:left="1440" w:hanging="360"/>
      </w:pPr>
      <w:rPr>
        <w:rFonts w:ascii="Courier New" w:hAnsi="Courier New" w:hint="default"/>
      </w:rPr>
    </w:lvl>
    <w:lvl w:ilvl="2" w:tplc="F9F83998">
      <w:start w:val="1"/>
      <w:numFmt w:val="bullet"/>
      <w:lvlText w:val=""/>
      <w:lvlJc w:val="left"/>
      <w:pPr>
        <w:ind w:left="2160" w:hanging="360"/>
      </w:pPr>
      <w:rPr>
        <w:rFonts w:ascii="Wingdings" w:hAnsi="Wingdings" w:hint="default"/>
      </w:rPr>
    </w:lvl>
    <w:lvl w:ilvl="3" w:tplc="F7F643E4">
      <w:start w:val="1"/>
      <w:numFmt w:val="bullet"/>
      <w:lvlText w:val=""/>
      <w:lvlJc w:val="left"/>
      <w:pPr>
        <w:ind w:left="2880" w:hanging="360"/>
      </w:pPr>
      <w:rPr>
        <w:rFonts w:ascii="Symbol" w:hAnsi="Symbol" w:hint="default"/>
      </w:rPr>
    </w:lvl>
    <w:lvl w:ilvl="4" w:tplc="13EC8ADA">
      <w:start w:val="1"/>
      <w:numFmt w:val="bullet"/>
      <w:lvlText w:val="o"/>
      <w:lvlJc w:val="left"/>
      <w:pPr>
        <w:ind w:left="3600" w:hanging="360"/>
      </w:pPr>
      <w:rPr>
        <w:rFonts w:ascii="Courier New" w:hAnsi="Courier New" w:hint="default"/>
      </w:rPr>
    </w:lvl>
    <w:lvl w:ilvl="5" w:tplc="5C1CF6C2">
      <w:start w:val="1"/>
      <w:numFmt w:val="bullet"/>
      <w:lvlText w:val=""/>
      <w:lvlJc w:val="left"/>
      <w:pPr>
        <w:ind w:left="4320" w:hanging="360"/>
      </w:pPr>
      <w:rPr>
        <w:rFonts w:ascii="Wingdings" w:hAnsi="Wingdings" w:hint="default"/>
      </w:rPr>
    </w:lvl>
    <w:lvl w:ilvl="6" w:tplc="F12A6F86">
      <w:start w:val="1"/>
      <w:numFmt w:val="bullet"/>
      <w:lvlText w:val=""/>
      <w:lvlJc w:val="left"/>
      <w:pPr>
        <w:ind w:left="5040" w:hanging="360"/>
      </w:pPr>
      <w:rPr>
        <w:rFonts w:ascii="Symbol" w:hAnsi="Symbol" w:hint="default"/>
      </w:rPr>
    </w:lvl>
    <w:lvl w:ilvl="7" w:tplc="055AB040">
      <w:start w:val="1"/>
      <w:numFmt w:val="bullet"/>
      <w:lvlText w:val="o"/>
      <w:lvlJc w:val="left"/>
      <w:pPr>
        <w:ind w:left="5760" w:hanging="360"/>
      </w:pPr>
      <w:rPr>
        <w:rFonts w:ascii="Courier New" w:hAnsi="Courier New" w:hint="default"/>
      </w:rPr>
    </w:lvl>
    <w:lvl w:ilvl="8" w:tplc="113202E6">
      <w:start w:val="1"/>
      <w:numFmt w:val="bullet"/>
      <w:lvlText w:val=""/>
      <w:lvlJc w:val="left"/>
      <w:pPr>
        <w:ind w:left="6480" w:hanging="360"/>
      </w:pPr>
      <w:rPr>
        <w:rFonts w:ascii="Wingdings" w:hAnsi="Wingdings" w:hint="default"/>
      </w:rPr>
    </w:lvl>
  </w:abstractNum>
  <w:abstractNum w:abstractNumId="49" w15:restartNumberingAfterBreak="0">
    <w:nsid w:val="74327CCF"/>
    <w:multiLevelType w:val="hybridMultilevel"/>
    <w:tmpl w:val="C4DCC7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AF85A4C"/>
    <w:multiLevelType w:val="hybridMultilevel"/>
    <w:tmpl w:val="56E4E3CC"/>
    <w:lvl w:ilvl="0" w:tplc="9BF0EF98">
      <w:start w:val="1"/>
      <w:numFmt w:val="decimal"/>
      <w:lvlText w:val="%1)"/>
      <w:lvlJc w:val="left"/>
      <w:pPr>
        <w:ind w:left="1080" w:hanging="360"/>
      </w:pPr>
      <w:rPr>
        <w:rFonts w:hint="default"/>
        <w:color w:val="auto"/>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7DAC0417"/>
    <w:multiLevelType w:val="hybridMultilevel"/>
    <w:tmpl w:val="47944CD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DE1CC3C"/>
    <w:multiLevelType w:val="hybridMultilevel"/>
    <w:tmpl w:val="75D27624"/>
    <w:lvl w:ilvl="0" w:tplc="C2E45E94">
      <w:start w:val="1"/>
      <w:numFmt w:val="bullet"/>
      <w:lvlText w:val=""/>
      <w:lvlJc w:val="left"/>
      <w:pPr>
        <w:ind w:left="720" w:hanging="360"/>
      </w:pPr>
      <w:rPr>
        <w:rFonts w:ascii="Symbol" w:hAnsi="Symbol" w:hint="default"/>
      </w:rPr>
    </w:lvl>
    <w:lvl w:ilvl="1" w:tplc="A7700F7A">
      <w:start w:val="1"/>
      <w:numFmt w:val="bullet"/>
      <w:lvlText w:val="o"/>
      <w:lvlJc w:val="left"/>
      <w:pPr>
        <w:ind w:left="1440" w:hanging="360"/>
      </w:pPr>
      <w:rPr>
        <w:rFonts w:ascii="Courier New" w:hAnsi="Courier New" w:hint="default"/>
      </w:rPr>
    </w:lvl>
    <w:lvl w:ilvl="2" w:tplc="25D2593C">
      <w:start w:val="1"/>
      <w:numFmt w:val="bullet"/>
      <w:lvlText w:val=""/>
      <w:lvlJc w:val="left"/>
      <w:pPr>
        <w:ind w:left="2160" w:hanging="360"/>
      </w:pPr>
      <w:rPr>
        <w:rFonts w:ascii="Wingdings" w:hAnsi="Wingdings" w:hint="default"/>
      </w:rPr>
    </w:lvl>
    <w:lvl w:ilvl="3" w:tplc="DA4AD640">
      <w:start w:val="1"/>
      <w:numFmt w:val="bullet"/>
      <w:lvlText w:val=""/>
      <w:lvlJc w:val="left"/>
      <w:pPr>
        <w:ind w:left="2880" w:hanging="360"/>
      </w:pPr>
      <w:rPr>
        <w:rFonts w:ascii="Symbol" w:hAnsi="Symbol" w:hint="default"/>
      </w:rPr>
    </w:lvl>
    <w:lvl w:ilvl="4" w:tplc="D6921C56">
      <w:start w:val="1"/>
      <w:numFmt w:val="bullet"/>
      <w:lvlText w:val="o"/>
      <w:lvlJc w:val="left"/>
      <w:pPr>
        <w:ind w:left="3600" w:hanging="360"/>
      </w:pPr>
      <w:rPr>
        <w:rFonts w:ascii="Courier New" w:hAnsi="Courier New" w:hint="default"/>
      </w:rPr>
    </w:lvl>
    <w:lvl w:ilvl="5" w:tplc="7592C104">
      <w:start w:val="1"/>
      <w:numFmt w:val="bullet"/>
      <w:lvlText w:val=""/>
      <w:lvlJc w:val="left"/>
      <w:pPr>
        <w:ind w:left="4320" w:hanging="360"/>
      </w:pPr>
      <w:rPr>
        <w:rFonts w:ascii="Wingdings" w:hAnsi="Wingdings" w:hint="default"/>
      </w:rPr>
    </w:lvl>
    <w:lvl w:ilvl="6" w:tplc="69288216">
      <w:start w:val="1"/>
      <w:numFmt w:val="bullet"/>
      <w:lvlText w:val=""/>
      <w:lvlJc w:val="left"/>
      <w:pPr>
        <w:ind w:left="5040" w:hanging="360"/>
      </w:pPr>
      <w:rPr>
        <w:rFonts w:ascii="Symbol" w:hAnsi="Symbol" w:hint="default"/>
      </w:rPr>
    </w:lvl>
    <w:lvl w:ilvl="7" w:tplc="0CEAC6DA">
      <w:start w:val="1"/>
      <w:numFmt w:val="bullet"/>
      <w:lvlText w:val="o"/>
      <w:lvlJc w:val="left"/>
      <w:pPr>
        <w:ind w:left="5760" w:hanging="360"/>
      </w:pPr>
      <w:rPr>
        <w:rFonts w:ascii="Courier New" w:hAnsi="Courier New" w:hint="default"/>
      </w:rPr>
    </w:lvl>
    <w:lvl w:ilvl="8" w:tplc="39B89DCC">
      <w:start w:val="1"/>
      <w:numFmt w:val="bullet"/>
      <w:lvlText w:val=""/>
      <w:lvlJc w:val="left"/>
      <w:pPr>
        <w:ind w:left="6480" w:hanging="360"/>
      </w:pPr>
      <w:rPr>
        <w:rFonts w:ascii="Wingdings" w:hAnsi="Wingdings" w:hint="default"/>
      </w:rPr>
    </w:lvl>
  </w:abstractNum>
  <w:abstractNum w:abstractNumId="53" w15:restartNumberingAfterBreak="0">
    <w:nsid w:val="7ED9DD65"/>
    <w:multiLevelType w:val="hybridMultilevel"/>
    <w:tmpl w:val="C24EAF3A"/>
    <w:lvl w:ilvl="0" w:tplc="EE0AB928">
      <w:start w:val="1"/>
      <w:numFmt w:val="upperRoman"/>
      <w:lvlText w:val="%1."/>
      <w:lvlJc w:val="right"/>
      <w:pPr>
        <w:ind w:left="720" w:hanging="360"/>
      </w:pPr>
    </w:lvl>
    <w:lvl w:ilvl="1" w:tplc="CEE26658">
      <w:start w:val="1"/>
      <w:numFmt w:val="lowerLetter"/>
      <w:lvlText w:val="%2."/>
      <w:lvlJc w:val="left"/>
      <w:pPr>
        <w:ind w:left="1440" w:hanging="360"/>
      </w:pPr>
    </w:lvl>
    <w:lvl w:ilvl="2" w:tplc="A78AC9E0">
      <w:start w:val="1"/>
      <w:numFmt w:val="lowerRoman"/>
      <w:lvlText w:val="%3."/>
      <w:lvlJc w:val="right"/>
      <w:pPr>
        <w:ind w:left="2160" w:hanging="180"/>
      </w:pPr>
    </w:lvl>
    <w:lvl w:ilvl="3" w:tplc="14520154">
      <w:start w:val="1"/>
      <w:numFmt w:val="decimal"/>
      <w:lvlText w:val="%4."/>
      <w:lvlJc w:val="left"/>
      <w:pPr>
        <w:ind w:left="2880" w:hanging="360"/>
      </w:pPr>
    </w:lvl>
    <w:lvl w:ilvl="4" w:tplc="3B18805E">
      <w:start w:val="1"/>
      <w:numFmt w:val="lowerLetter"/>
      <w:lvlText w:val="%5."/>
      <w:lvlJc w:val="left"/>
      <w:pPr>
        <w:ind w:left="3600" w:hanging="360"/>
      </w:pPr>
    </w:lvl>
    <w:lvl w:ilvl="5" w:tplc="1DE656B8">
      <w:start w:val="1"/>
      <w:numFmt w:val="lowerRoman"/>
      <w:lvlText w:val="%6."/>
      <w:lvlJc w:val="right"/>
      <w:pPr>
        <w:ind w:left="4320" w:hanging="180"/>
      </w:pPr>
    </w:lvl>
    <w:lvl w:ilvl="6" w:tplc="33386EB4">
      <w:start w:val="1"/>
      <w:numFmt w:val="decimal"/>
      <w:lvlText w:val="%7."/>
      <w:lvlJc w:val="left"/>
      <w:pPr>
        <w:ind w:left="5040" w:hanging="360"/>
      </w:pPr>
    </w:lvl>
    <w:lvl w:ilvl="7" w:tplc="58146588">
      <w:start w:val="1"/>
      <w:numFmt w:val="lowerLetter"/>
      <w:lvlText w:val="%8."/>
      <w:lvlJc w:val="left"/>
      <w:pPr>
        <w:ind w:left="5760" w:hanging="360"/>
      </w:pPr>
    </w:lvl>
    <w:lvl w:ilvl="8" w:tplc="AAAC3944">
      <w:start w:val="1"/>
      <w:numFmt w:val="lowerRoman"/>
      <w:lvlText w:val="%9."/>
      <w:lvlJc w:val="right"/>
      <w:pPr>
        <w:ind w:left="6480" w:hanging="180"/>
      </w:pPr>
    </w:lvl>
  </w:abstractNum>
  <w:abstractNum w:abstractNumId="54" w15:restartNumberingAfterBreak="0">
    <w:nsid w:val="7F94E643"/>
    <w:multiLevelType w:val="hybridMultilevel"/>
    <w:tmpl w:val="BBCE7CE6"/>
    <w:lvl w:ilvl="0" w:tplc="0CB01174">
      <w:start w:val="1"/>
      <w:numFmt w:val="decimal"/>
      <w:lvlText w:val="%1."/>
      <w:lvlJc w:val="left"/>
      <w:pPr>
        <w:ind w:left="720" w:hanging="360"/>
      </w:pPr>
    </w:lvl>
    <w:lvl w:ilvl="1" w:tplc="0A8292CE">
      <w:start w:val="1"/>
      <w:numFmt w:val="lowerLetter"/>
      <w:lvlText w:val="%2."/>
      <w:lvlJc w:val="left"/>
      <w:pPr>
        <w:ind w:left="1440" w:hanging="360"/>
      </w:pPr>
    </w:lvl>
    <w:lvl w:ilvl="2" w:tplc="760AC8C6">
      <w:start w:val="1"/>
      <w:numFmt w:val="lowerRoman"/>
      <w:lvlText w:val="%3."/>
      <w:lvlJc w:val="right"/>
      <w:pPr>
        <w:ind w:left="2160" w:hanging="180"/>
      </w:pPr>
    </w:lvl>
    <w:lvl w:ilvl="3" w:tplc="0A5E1048">
      <w:start w:val="1"/>
      <w:numFmt w:val="decimal"/>
      <w:lvlText w:val="%4."/>
      <w:lvlJc w:val="left"/>
      <w:pPr>
        <w:ind w:left="2880" w:hanging="360"/>
      </w:pPr>
    </w:lvl>
    <w:lvl w:ilvl="4" w:tplc="2098CCE2">
      <w:start w:val="1"/>
      <w:numFmt w:val="lowerLetter"/>
      <w:lvlText w:val="%5."/>
      <w:lvlJc w:val="left"/>
      <w:pPr>
        <w:ind w:left="3600" w:hanging="360"/>
      </w:pPr>
    </w:lvl>
    <w:lvl w:ilvl="5" w:tplc="7D884E48">
      <w:start w:val="1"/>
      <w:numFmt w:val="lowerRoman"/>
      <w:lvlText w:val="%6."/>
      <w:lvlJc w:val="right"/>
      <w:pPr>
        <w:ind w:left="4320" w:hanging="180"/>
      </w:pPr>
    </w:lvl>
    <w:lvl w:ilvl="6" w:tplc="834202F2">
      <w:start w:val="1"/>
      <w:numFmt w:val="decimal"/>
      <w:lvlText w:val="%7."/>
      <w:lvlJc w:val="left"/>
      <w:pPr>
        <w:ind w:left="5040" w:hanging="360"/>
      </w:pPr>
    </w:lvl>
    <w:lvl w:ilvl="7" w:tplc="53B6D886">
      <w:start w:val="1"/>
      <w:numFmt w:val="lowerLetter"/>
      <w:lvlText w:val="%8."/>
      <w:lvlJc w:val="left"/>
      <w:pPr>
        <w:ind w:left="5760" w:hanging="360"/>
      </w:pPr>
    </w:lvl>
    <w:lvl w:ilvl="8" w:tplc="1CFAF894">
      <w:start w:val="1"/>
      <w:numFmt w:val="lowerRoman"/>
      <w:lvlText w:val="%9."/>
      <w:lvlJc w:val="right"/>
      <w:pPr>
        <w:ind w:left="6480" w:hanging="180"/>
      </w:pPr>
    </w:lvl>
  </w:abstractNum>
  <w:num w:numId="1">
    <w:abstractNumId w:val="46"/>
  </w:num>
  <w:num w:numId="2">
    <w:abstractNumId w:val="24"/>
  </w:num>
  <w:num w:numId="3">
    <w:abstractNumId w:val="13"/>
  </w:num>
  <w:num w:numId="4">
    <w:abstractNumId w:val="32"/>
  </w:num>
  <w:num w:numId="5">
    <w:abstractNumId w:val="38"/>
  </w:num>
  <w:num w:numId="6">
    <w:abstractNumId w:val="53"/>
  </w:num>
  <w:num w:numId="7">
    <w:abstractNumId w:val="19"/>
  </w:num>
  <w:num w:numId="8">
    <w:abstractNumId w:val="0"/>
  </w:num>
  <w:num w:numId="9">
    <w:abstractNumId w:val="4"/>
  </w:num>
  <w:num w:numId="10">
    <w:abstractNumId w:val="51"/>
  </w:num>
  <w:num w:numId="11">
    <w:abstractNumId w:val="25"/>
  </w:num>
  <w:num w:numId="12">
    <w:abstractNumId w:val="45"/>
  </w:num>
  <w:num w:numId="13">
    <w:abstractNumId w:val="49"/>
  </w:num>
  <w:num w:numId="14">
    <w:abstractNumId w:val="41"/>
  </w:num>
  <w:num w:numId="15">
    <w:abstractNumId w:val="33"/>
  </w:num>
  <w:num w:numId="16">
    <w:abstractNumId w:val="50"/>
  </w:num>
  <w:num w:numId="17">
    <w:abstractNumId w:val="22"/>
  </w:num>
  <w:num w:numId="18">
    <w:abstractNumId w:val="27"/>
  </w:num>
  <w:num w:numId="19">
    <w:abstractNumId w:val="21"/>
  </w:num>
  <w:num w:numId="20">
    <w:abstractNumId w:val="35"/>
  </w:num>
  <w:num w:numId="21">
    <w:abstractNumId w:val="30"/>
  </w:num>
  <w:num w:numId="22">
    <w:abstractNumId w:val="1"/>
  </w:num>
  <w:num w:numId="23">
    <w:abstractNumId w:val="7"/>
  </w:num>
  <w:num w:numId="24">
    <w:abstractNumId w:val="28"/>
  </w:num>
  <w:num w:numId="25">
    <w:abstractNumId w:val="23"/>
  </w:num>
  <w:num w:numId="26">
    <w:abstractNumId w:val="52"/>
  </w:num>
  <w:num w:numId="27">
    <w:abstractNumId w:val="17"/>
  </w:num>
  <w:num w:numId="28">
    <w:abstractNumId w:val="12"/>
  </w:num>
  <w:num w:numId="29">
    <w:abstractNumId w:val="9"/>
  </w:num>
  <w:num w:numId="30">
    <w:abstractNumId w:val="34"/>
  </w:num>
  <w:num w:numId="31">
    <w:abstractNumId w:val="48"/>
  </w:num>
  <w:num w:numId="32">
    <w:abstractNumId w:val="36"/>
  </w:num>
  <w:num w:numId="33">
    <w:abstractNumId w:val="54"/>
  </w:num>
  <w:num w:numId="34">
    <w:abstractNumId w:val="5"/>
  </w:num>
  <w:num w:numId="35">
    <w:abstractNumId w:val="31"/>
  </w:num>
  <w:num w:numId="36">
    <w:abstractNumId w:val="11"/>
  </w:num>
  <w:num w:numId="37">
    <w:abstractNumId w:val="2"/>
  </w:num>
  <w:num w:numId="38">
    <w:abstractNumId w:val="20"/>
  </w:num>
  <w:num w:numId="39">
    <w:abstractNumId w:val="26"/>
  </w:num>
  <w:num w:numId="40">
    <w:abstractNumId w:val="39"/>
  </w:num>
  <w:num w:numId="41">
    <w:abstractNumId w:val="40"/>
  </w:num>
  <w:num w:numId="42">
    <w:abstractNumId w:val="18"/>
  </w:num>
  <w:num w:numId="43">
    <w:abstractNumId w:val="43"/>
  </w:num>
  <w:num w:numId="44">
    <w:abstractNumId w:val="10"/>
  </w:num>
  <w:num w:numId="45">
    <w:abstractNumId w:val="3"/>
  </w:num>
  <w:num w:numId="46">
    <w:abstractNumId w:val="8"/>
  </w:num>
  <w:num w:numId="47">
    <w:abstractNumId w:val="16"/>
  </w:num>
  <w:num w:numId="48">
    <w:abstractNumId w:val="47"/>
  </w:num>
  <w:num w:numId="49">
    <w:abstractNumId w:val="6"/>
  </w:num>
  <w:num w:numId="50">
    <w:abstractNumId w:val="15"/>
  </w:num>
  <w:num w:numId="51">
    <w:abstractNumId w:val="44"/>
  </w:num>
  <w:num w:numId="52">
    <w:abstractNumId w:val="29"/>
  </w:num>
  <w:num w:numId="53">
    <w:abstractNumId w:val="14"/>
  </w:num>
  <w:num w:numId="54">
    <w:abstractNumId w:val="37"/>
  </w:num>
  <w:num w:numId="55">
    <w:abstractNumId w:val="4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ssine MESBAH">
    <w15:presenceInfo w15:providerId="None" w15:userId="Yassine MESBAH"/>
  </w15:person>
  <w15:person w15:author="Alize Baudin">
    <w15:presenceInfo w15:providerId="AD" w15:userId="S::alize.baudin@dauphine.eu::d130f396-0fee-4d9d-ac4a-dff7266467f4"/>
  </w15:person>
  <w15:person w15:author="Thierry JAILLET">
    <w15:presenceInfo w15:providerId="AD" w15:userId="S::thierry.jaillet@dauphine.psl.eu::6b6edc29-ef16-493b-8a59-487dcbbdec83"/>
  </w15:person>
  <w15:person w15:author="Alize Baudin-Bianchini">
    <w15:presenceInfo w15:providerId="Windows Live" w15:userId="6220428f9fc58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8BA1069"/>
    <w:rsid w:val="000005D9"/>
    <w:rsid w:val="00001BE1"/>
    <w:rsid w:val="00002022"/>
    <w:rsid w:val="00002DD7"/>
    <w:rsid w:val="00003564"/>
    <w:rsid w:val="00004826"/>
    <w:rsid w:val="000055EA"/>
    <w:rsid w:val="00007B26"/>
    <w:rsid w:val="00011604"/>
    <w:rsid w:val="00011A18"/>
    <w:rsid w:val="000133CA"/>
    <w:rsid w:val="00013410"/>
    <w:rsid w:val="00015128"/>
    <w:rsid w:val="000228F3"/>
    <w:rsid w:val="00022AD7"/>
    <w:rsid w:val="00023CF3"/>
    <w:rsid w:val="00024254"/>
    <w:rsid w:val="000339FF"/>
    <w:rsid w:val="00033A66"/>
    <w:rsid w:val="00035D34"/>
    <w:rsid w:val="00036E3C"/>
    <w:rsid w:val="00037997"/>
    <w:rsid w:val="00043C5F"/>
    <w:rsid w:val="00050C06"/>
    <w:rsid w:val="00050D8D"/>
    <w:rsid w:val="00050F99"/>
    <w:rsid w:val="0005133E"/>
    <w:rsid w:val="00052523"/>
    <w:rsid w:val="000531EF"/>
    <w:rsid w:val="00053703"/>
    <w:rsid w:val="0005460C"/>
    <w:rsid w:val="000549BC"/>
    <w:rsid w:val="00055180"/>
    <w:rsid w:val="00055FA1"/>
    <w:rsid w:val="00055FD6"/>
    <w:rsid w:val="00056931"/>
    <w:rsid w:val="0005694E"/>
    <w:rsid w:val="00060203"/>
    <w:rsid w:val="00061C35"/>
    <w:rsid w:val="00062590"/>
    <w:rsid w:val="00062B0F"/>
    <w:rsid w:val="000640E6"/>
    <w:rsid w:val="0006538E"/>
    <w:rsid w:val="00066FD1"/>
    <w:rsid w:val="00070391"/>
    <w:rsid w:val="00072993"/>
    <w:rsid w:val="000731E1"/>
    <w:rsid w:val="00074407"/>
    <w:rsid w:val="0007546B"/>
    <w:rsid w:val="000758B6"/>
    <w:rsid w:val="00075FF1"/>
    <w:rsid w:val="000779AC"/>
    <w:rsid w:val="000828FF"/>
    <w:rsid w:val="00082D6B"/>
    <w:rsid w:val="00083324"/>
    <w:rsid w:val="00083897"/>
    <w:rsid w:val="0008654B"/>
    <w:rsid w:val="00086F4C"/>
    <w:rsid w:val="00090262"/>
    <w:rsid w:val="00093411"/>
    <w:rsid w:val="00093F3F"/>
    <w:rsid w:val="000952FB"/>
    <w:rsid w:val="000958F3"/>
    <w:rsid w:val="00097903"/>
    <w:rsid w:val="00097D05"/>
    <w:rsid w:val="000A0452"/>
    <w:rsid w:val="000A0FC8"/>
    <w:rsid w:val="000A20DC"/>
    <w:rsid w:val="000A2FEA"/>
    <w:rsid w:val="000A3EB5"/>
    <w:rsid w:val="000A6D40"/>
    <w:rsid w:val="000A6FE7"/>
    <w:rsid w:val="000B0193"/>
    <w:rsid w:val="000B1B4C"/>
    <w:rsid w:val="000B24CE"/>
    <w:rsid w:val="000B38B4"/>
    <w:rsid w:val="000B5EB5"/>
    <w:rsid w:val="000B6B84"/>
    <w:rsid w:val="000B7033"/>
    <w:rsid w:val="000C0065"/>
    <w:rsid w:val="000C17EC"/>
    <w:rsid w:val="000C36DB"/>
    <w:rsid w:val="000C7A7F"/>
    <w:rsid w:val="000D1758"/>
    <w:rsid w:val="000D25A0"/>
    <w:rsid w:val="000D40DF"/>
    <w:rsid w:val="000D493C"/>
    <w:rsid w:val="000D4A85"/>
    <w:rsid w:val="000D4FBB"/>
    <w:rsid w:val="000D5EE5"/>
    <w:rsid w:val="000D7E90"/>
    <w:rsid w:val="000E0B2B"/>
    <w:rsid w:val="000E0DAE"/>
    <w:rsid w:val="000E365F"/>
    <w:rsid w:val="000E4702"/>
    <w:rsid w:val="000E5117"/>
    <w:rsid w:val="000E7756"/>
    <w:rsid w:val="000E790B"/>
    <w:rsid w:val="000F0192"/>
    <w:rsid w:val="000F0B3F"/>
    <w:rsid w:val="000F1114"/>
    <w:rsid w:val="000F2012"/>
    <w:rsid w:val="000F3F91"/>
    <w:rsid w:val="000F4EBF"/>
    <w:rsid w:val="000F5552"/>
    <w:rsid w:val="000F5788"/>
    <w:rsid w:val="000F762E"/>
    <w:rsid w:val="00100215"/>
    <w:rsid w:val="00102FF4"/>
    <w:rsid w:val="0010398C"/>
    <w:rsid w:val="00106DA4"/>
    <w:rsid w:val="00107F5B"/>
    <w:rsid w:val="00110BED"/>
    <w:rsid w:val="00113AC1"/>
    <w:rsid w:val="00113C9F"/>
    <w:rsid w:val="00113E7C"/>
    <w:rsid w:val="001159F2"/>
    <w:rsid w:val="001165B6"/>
    <w:rsid w:val="00116E06"/>
    <w:rsid w:val="001176CF"/>
    <w:rsid w:val="001206D7"/>
    <w:rsid w:val="001206E5"/>
    <w:rsid w:val="0012109D"/>
    <w:rsid w:val="001220B1"/>
    <w:rsid w:val="001220E3"/>
    <w:rsid w:val="001224F4"/>
    <w:rsid w:val="0012370E"/>
    <w:rsid w:val="00123D34"/>
    <w:rsid w:val="0012401E"/>
    <w:rsid w:val="00124CF5"/>
    <w:rsid w:val="00125BE2"/>
    <w:rsid w:val="0012788B"/>
    <w:rsid w:val="00127A23"/>
    <w:rsid w:val="00130E9F"/>
    <w:rsid w:val="00130F4D"/>
    <w:rsid w:val="00134013"/>
    <w:rsid w:val="00136C5F"/>
    <w:rsid w:val="0013768B"/>
    <w:rsid w:val="00147894"/>
    <w:rsid w:val="00147F59"/>
    <w:rsid w:val="001509AF"/>
    <w:rsid w:val="001511CC"/>
    <w:rsid w:val="00151EA7"/>
    <w:rsid w:val="0015227E"/>
    <w:rsid w:val="00155CC4"/>
    <w:rsid w:val="001572E5"/>
    <w:rsid w:val="00157472"/>
    <w:rsid w:val="001574F9"/>
    <w:rsid w:val="001579DF"/>
    <w:rsid w:val="00161D6F"/>
    <w:rsid w:val="00163E31"/>
    <w:rsid w:val="0016551A"/>
    <w:rsid w:val="001668EF"/>
    <w:rsid w:val="001670B8"/>
    <w:rsid w:val="00167872"/>
    <w:rsid w:val="00167C80"/>
    <w:rsid w:val="00167F51"/>
    <w:rsid w:val="00170614"/>
    <w:rsid w:val="001714F7"/>
    <w:rsid w:val="00172275"/>
    <w:rsid w:val="00172CDD"/>
    <w:rsid w:val="00174CAF"/>
    <w:rsid w:val="00176D36"/>
    <w:rsid w:val="00176DCA"/>
    <w:rsid w:val="001816FF"/>
    <w:rsid w:val="00181E09"/>
    <w:rsid w:val="00184B4C"/>
    <w:rsid w:val="001869A9"/>
    <w:rsid w:val="0018710E"/>
    <w:rsid w:val="001872E4"/>
    <w:rsid w:val="00190817"/>
    <w:rsid w:val="00191F82"/>
    <w:rsid w:val="0019315B"/>
    <w:rsid w:val="00193263"/>
    <w:rsid w:val="001934E7"/>
    <w:rsid w:val="0019426A"/>
    <w:rsid w:val="00196B69"/>
    <w:rsid w:val="00196CAF"/>
    <w:rsid w:val="0019787D"/>
    <w:rsid w:val="001A0BB8"/>
    <w:rsid w:val="001A2FA1"/>
    <w:rsid w:val="001A3384"/>
    <w:rsid w:val="001A3C31"/>
    <w:rsid w:val="001A6C3E"/>
    <w:rsid w:val="001A7CCB"/>
    <w:rsid w:val="001B0002"/>
    <w:rsid w:val="001B0A8D"/>
    <w:rsid w:val="001B0B29"/>
    <w:rsid w:val="001B152B"/>
    <w:rsid w:val="001B4C2F"/>
    <w:rsid w:val="001B6495"/>
    <w:rsid w:val="001B72CC"/>
    <w:rsid w:val="001B7C9F"/>
    <w:rsid w:val="001C000F"/>
    <w:rsid w:val="001C03E5"/>
    <w:rsid w:val="001C207B"/>
    <w:rsid w:val="001C372A"/>
    <w:rsid w:val="001C3F7B"/>
    <w:rsid w:val="001C482C"/>
    <w:rsid w:val="001C5D26"/>
    <w:rsid w:val="001C5DED"/>
    <w:rsid w:val="001D10EE"/>
    <w:rsid w:val="001D12FA"/>
    <w:rsid w:val="001D1CFE"/>
    <w:rsid w:val="001D3248"/>
    <w:rsid w:val="001D3A80"/>
    <w:rsid w:val="001D4E25"/>
    <w:rsid w:val="001E2BC5"/>
    <w:rsid w:val="001E47DC"/>
    <w:rsid w:val="001E49AD"/>
    <w:rsid w:val="001E516F"/>
    <w:rsid w:val="001E5662"/>
    <w:rsid w:val="001E7443"/>
    <w:rsid w:val="001F0633"/>
    <w:rsid w:val="001F09D1"/>
    <w:rsid w:val="001F24B1"/>
    <w:rsid w:val="001F4916"/>
    <w:rsid w:val="001F624D"/>
    <w:rsid w:val="001F6C05"/>
    <w:rsid w:val="00203240"/>
    <w:rsid w:val="0020365C"/>
    <w:rsid w:val="00212201"/>
    <w:rsid w:val="002122FB"/>
    <w:rsid w:val="0021558B"/>
    <w:rsid w:val="00220476"/>
    <w:rsid w:val="002230E0"/>
    <w:rsid w:val="002243CD"/>
    <w:rsid w:val="002245EC"/>
    <w:rsid w:val="002258EE"/>
    <w:rsid w:val="00225A0E"/>
    <w:rsid w:val="00226C79"/>
    <w:rsid w:val="0023068E"/>
    <w:rsid w:val="00231A4C"/>
    <w:rsid w:val="002339ED"/>
    <w:rsid w:val="00234654"/>
    <w:rsid w:val="00234DAB"/>
    <w:rsid w:val="00234E8F"/>
    <w:rsid w:val="002350C5"/>
    <w:rsid w:val="00235510"/>
    <w:rsid w:val="00237D54"/>
    <w:rsid w:val="00245087"/>
    <w:rsid w:val="00245526"/>
    <w:rsid w:val="00251082"/>
    <w:rsid w:val="002534B1"/>
    <w:rsid w:val="00253C6B"/>
    <w:rsid w:val="00255EC7"/>
    <w:rsid w:val="00256324"/>
    <w:rsid w:val="002572A0"/>
    <w:rsid w:val="002621E5"/>
    <w:rsid w:val="00264075"/>
    <w:rsid w:val="002656CA"/>
    <w:rsid w:val="002677F4"/>
    <w:rsid w:val="00270A3B"/>
    <w:rsid w:val="00273098"/>
    <w:rsid w:val="0027324F"/>
    <w:rsid w:val="002741A1"/>
    <w:rsid w:val="00274389"/>
    <w:rsid w:val="002747F4"/>
    <w:rsid w:val="002762D4"/>
    <w:rsid w:val="0027643A"/>
    <w:rsid w:val="00276E79"/>
    <w:rsid w:val="00277C07"/>
    <w:rsid w:val="00277FE5"/>
    <w:rsid w:val="002805E1"/>
    <w:rsid w:val="00281D81"/>
    <w:rsid w:val="00282C60"/>
    <w:rsid w:val="00284FEA"/>
    <w:rsid w:val="002858E3"/>
    <w:rsid w:val="002871FB"/>
    <w:rsid w:val="00287A79"/>
    <w:rsid w:val="00287FCE"/>
    <w:rsid w:val="0029080A"/>
    <w:rsid w:val="00293549"/>
    <w:rsid w:val="00293626"/>
    <w:rsid w:val="0029397C"/>
    <w:rsid w:val="00295AA4"/>
    <w:rsid w:val="0029714B"/>
    <w:rsid w:val="002A0033"/>
    <w:rsid w:val="002A0DBA"/>
    <w:rsid w:val="002A1359"/>
    <w:rsid w:val="002A2F7B"/>
    <w:rsid w:val="002A3B9C"/>
    <w:rsid w:val="002A5222"/>
    <w:rsid w:val="002A76D2"/>
    <w:rsid w:val="002B1BE8"/>
    <w:rsid w:val="002B2E30"/>
    <w:rsid w:val="002B41AE"/>
    <w:rsid w:val="002B462B"/>
    <w:rsid w:val="002B739A"/>
    <w:rsid w:val="002B7BD7"/>
    <w:rsid w:val="002C0502"/>
    <w:rsid w:val="002C08D6"/>
    <w:rsid w:val="002C0F28"/>
    <w:rsid w:val="002C1867"/>
    <w:rsid w:val="002C3A16"/>
    <w:rsid w:val="002C5085"/>
    <w:rsid w:val="002C64EB"/>
    <w:rsid w:val="002C6FF2"/>
    <w:rsid w:val="002C7393"/>
    <w:rsid w:val="002D030E"/>
    <w:rsid w:val="002D056C"/>
    <w:rsid w:val="002D17CD"/>
    <w:rsid w:val="002D2084"/>
    <w:rsid w:val="002D3E4A"/>
    <w:rsid w:val="002D4FD2"/>
    <w:rsid w:val="002D6006"/>
    <w:rsid w:val="002D63FB"/>
    <w:rsid w:val="002D764D"/>
    <w:rsid w:val="002E07F5"/>
    <w:rsid w:val="002E099B"/>
    <w:rsid w:val="002E1ED1"/>
    <w:rsid w:val="002E2D4B"/>
    <w:rsid w:val="002E423E"/>
    <w:rsid w:val="002E43F3"/>
    <w:rsid w:val="002E46FA"/>
    <w:rsid w:val="002E4841"/>
    <w:rsid w:val="002E55BE"/>
    <w:rsid w:val="002E5B5B"/>
    <w:rsid w:val="002E669F"/>
    <w:rsid w:val="002E7608"/>
    <w:rsid w:val="002E7983"/>
    <w:rsid w:val="002F0EC1"/>
    <w:rsid w:val="002F17AE"/>
    <w:rsid w:val="002F181E"/>
    <w:rsid w:val="002F1A70"/>
    <w:rsid w:val="002F2882"/>
    <w:rsid w:val="002F2F56"/>
    <w:rsid w:val="002F2FAB"/>
    <w:rsid w:val="002F37E0"/>
    <w:rsid w:val="002F4114"/>
    <w:rsid w:val="002F589B"/>
    <w:rsid w:val="002F59FA"/>
    <w:rsid w:val="002F6D94"/>
    <w:rsid w:val="002F7A2C"/>
    <w:rsid w:val="00300C21"/>
    <w:rsid w:val="0030119C"/>
    <w:rsid w:val="0030166D"/>
    <w:rsid w:val="00301BD6"/>
    <w:rsid w:val="003025B2"/>
    <w:rsid w:val="00303438"/>
    <w:rsid w:val="0030494F"/>
    <w:rsid w:val="00307E82"/>
    <w:rsid w:val="00310B42"/>
    <w:rsid w:val="003112AE"/>
    <w:rsid w:val="00313D09"/>
    <w:rsid w:val="00315CF5"/>
    <w:rsid w:val="00316295"/>
    <w:rsid w:val="003167A1"/>
    <w:rsid w:val="00320E7D"/>
    <w:rsid w:val="00320F64"/>
    <w:rsid w:val="0033052E"/>
    <w:rsid w:val="00330A24"/>
    <w:rsid w:val="00332E24"/>
    <w:rsid w:val="0033429E"/>
    <w:rsid w:val="00334822"/>
    <w:rsid w:val="003352E4"/>
    <w:rsid w:val="00335461"/>
    <w:rsid w:val="00335F39"/>
    <w:rsid w:val="003362EA"/>
    <w:rsid w:val="003368F9"/>
    <w:rsid w:val="003429CD"/>
    <w:rsid w:val="003433B0"/>
    <w:rsid w:val="0034583F"/>
    <w:rsid w:val="0035125F"/>
    <w:rsid w:val="00351669"/>
    <w:rsid w:val="0035224B"/>
    <w:rsid w:val="00352441"/>
    <w:rsid w:val="00355F02"/>
    <w:rsid w:val="0035686F"/>
    <w:rsid w:val="00360B68"/>
    <w:rsid w:val="003613F3"/>
    <w:rsid w:val="0036143E"/>
    <w:rsid w:val="00361A78"/>
    <w:rsid w:val="00364C99"/>
    <w:rsid w:val="003658F9"/>
    <w:rsid w:val="00367647"/>
    <w:rsid w:val="00367810"/>
    <w:rsid w:val="003711BA"/>
    <w:rsid w:val="0037184A"/>
    <w:rsid w:val="003718BC"/>
    <w:rsid w:val="003730D1"/>
    <w:rsid w:val="00373868"/>
    <w:rsid w:val="003742AB"/>
    <w:rsid w:val="00374C0C"/>
    <w:rsid w:val="00375300"/>
    <w:rsid w:val="003761DA"/>
    <w:rsid w:val="003802B0"/>
    <w:rsid w:val="003832E0"/>
    <w:rsid w:val="0038370C"/>
    <w:rsid w:val="00384974"/>
    <w:rsid w:val="00384F16"/>
    <w:rsid w:val="003850C4"/>
    <w:rsid w:val="00386D2B"/>
    <w:rsid w:val="00387536"/>
    <w:rsid w:val="00391741"/>
    <w:rsid w:val="003925FC"/>
    <w:rsid w:val="00395698"/>
    <w:rsid w:val="00395FA9"/>
    <w:rsid w:val="003A02DE"/>
    <w:rsid w:val="003A04CD"/>
    <w:rsid w:val="003A09CA"/>
    <w:rsid w:val="003A0B16"/>
    <w:rsid w:val="003A0D14"/>
    <w:rsid w:val="003A3D2D"/>
    <w:rsid w:val="003B045F"/>
    <w:rsid w:val="003B0E44"/>
    <w:rsid w:val="003B2F59"/>
    <w:rsid w:val="003B5758"/>
    <w:rsid w:val="003B696B"/>
    <w:rsid w:val="003C1F69"/>
    <w:rsid w:val="003C6B5C"/>
    <w:rsid w:val="003C6C03"/>
    <w:rsid w:val="003C6D54"/>
    <w:rsid w:val="003C7C94"/>
    <w:rsid w:val="003D0AD1"/>
    <w:rsid w:val="003D108A"/>
    <w:rsid w:val="003D1298"/>
    <w:rsid w:val="003D1594"/>
    <w:rsid w:val="003D3469"/>
    <w:rsid w:val="003D3C6F"/>
    <w:rsid w:val="003D510C"/>
    <w:rsid w:val="003D5839"/>
    <w:rsid w:val="003D5A4C"/>
    <w:rsid w:val="003E01DD"/>
    <w:rsid w:val="003E16FE"/>
    <w:rsid w:val="003E1E8F"/>
    <w:rsid w:val="003E6378"/>
    <w:rsid w:val="003F3BE2"/>
    <w:rsid w:val="003F612C"/>
    <w:rsid w:val="004006B6"/>
    <w:rsid w:val="00400A3C"/>
    <w:rsid w:val="00401497"/>
    <w:rsid w:val="00402340"/>
    <w:rsid w:val="00402B56"/>
    <w:rsid w:val="00402DDE"/>
    <w:rsid w:val="00402DF5"/>
    <w:rsid w:val="004031C8"/>
    <w:rsid w:val="004056EA"/>
    <w:rsid w:val="00406356"/>
    <w:rsid w:val="00407122"/>
    <w:rsid w:val="004118A4"/>
    <w:rsid w:val="00412676"/>
    <w:rsid w:val="00412E47"/>
    <w:rsid w:val="004139CE"/>
    <w:rsid w:val="00421392"/>
    <w:rsid w:val="004214F6"/>
    <w:rsid w:val="0042168B"/>
    <w:rsid w:val="0042264A"/>
    <w:rsid w:val="00422C9B"/>
    <w:rsid w:val="00423880"/>
    <w:rsid w:val="00424373"/>
    <w:rsid w:val="0042466A"/>
    <w:rsid w:val="00425DA5"/>
    <w:rsid w:val="004263AE"/>
    <w:rsid w:val="004311F7"/>
    <w:rsid w:val="0043145A"/>
    <w:rsid w:val="00432289"/>
    <w:rsid w:val="00433B26"/>
    <w:rsid w:val="0043483F"/>
    <w:rsid w:val="0043506F"/>
    <w:rsid w:val="00436FB0"/>
    <w:rsid w:val="00441DFC"/>
    <w:rsid w:val="00442428"/>
    <w:rsid w:val="0044290F"/>
    <w:rsid w:val="00442C30"/>
    <w:rsid w:val="00444415"/>
    <w:rsid w:val="00446161"/>
    <w:rsid w:val="00447FEF"/>
    <w:rsid w:val="00451002"/>
    <w:rsid w:val="00452B8E"/>
    <w:rsid w:val="004530CF"/>
    <w:rsid w:val="004533FB"/>
    <w:rsid w:val="00455F24"/>
    <w:rsid w:val="00457DC3"/>
    <w:rsid w:val="00457F3A"/>
    <w:rsid w:val="00461E26"/>
    <w:rsid w:val="00462617"/>
    <w:rsid w:val="0046388A"/>
    <w:rsid w:val="004645DD"/>
    <w:rsid w:val="0046520F"/>
    <w:rsid w:val="0046565E"/>
    <w:rsid w:val="004656C0"/>
    <w:rsid w:val="00465EE3"/>
    <w:rsid w:val="00466222"/>
    <w:rsid w:val="004670B0"/>
    <w:rsid w:val="00470DA5"/>
    <w:rsid w:val="004736AA"/>
    <w:rsid w:val="004741CA"/>
    <w:rsid w:val="00475B3F"/>
    <w:rsid w:val="004770DF"/>
    <w:rsid w:val="004771D2"/>
    <w:rsid w:val="004777CA"/>
    <w:rsid w:val="0047791B"/>
    <w:rsid w:val="00480743"/>
    <w:rsid w:val="00480860"/>
    <w:rsid w:val="00480BF4"/>
    <w:rsid w:val="004810CE"/>
    <w:rsid w:val="00481EA2"/>
    <w:rsid w:val="004836C5"/>
    <w:rsid w:val="004905CF"/>
    <w:rsid w:val="00490B02"/>
    <w:rsid w:val="00491241"/>
    <w:rsid w:val="0049354A"/>
    <w:rsid w:val="00493B9E"/>
    <w:rsid w:val="00493DF1"/>
    <w:rsid w:val="004943B4"/>
    <w:rsid w:val="00494C57"/>
    <w:rsid w:val="004952B9"/>
    <w:rsid w:val="004956CE"/>
    <w:rsid w:val="00496B58"/>
    <w:rsid w:val="004A11FD"/>
    <w:rsid w:val="004A1B51"/>
    <w:rsid w:val="004A1FEF"/>
    <w:rsid w:val="004A4042"/>
    <w:rsid w:val="004A5762"/>
    <w:rsid w:val="004A62E3"/>
    <w:rsid w:val="004A63C0"/>
    <w:rsid w:val="004A64B2"/>
    <w:rsid w:val="004A66A7"/>
    <w:rsid w:val="004A69B3"/>
    <w:rsid w:val="004A7587"/>
    <w:rsid w:val="004A763A"/>
    <w:rsid w:val="004B1246"/>
    <w:rsid w:val="004B21C7"/>
    <w:rsid w:val="004B4378"/>
    <w:rsid w:val="004B4C3C"/>
    <w:rsid w:val="004B5086"/>
    <w:rsid w:val="004B7153"/>
    <w:rsid w:val="004C1854"/>
    <w:rsid w:val="004C2FDB"/>
    <w:rsid w:val="004C3B6A"/>
    <w:rsid w:val="004C3C1E"/>
    <w:rsid w:val="004C72D2"/>
    <w:rsid w:val="004C7A99"/>
    <w:rsid w:val="004D1122"/>
    <w:rsid w:val="004D2356"/>
    <w:rsid w:val="004D29D8"/>
    <w:rsid w:val="004D2C7D"/>
    <w:rsid w:val="004D2F2F"/>
    <w:rsid w:val="004D5DDB"/>
    <w:rsid w:val="004D6711"/>
    <w:rsid w:val="004D7078"/>
    <w:rsid w:val="004E0CE5"/>
    <w:rsid w:val="004E0D6A"/>
    <w:rsid w:val="004E1344"/>
    <w:rsid w:val="004E2149"/>
    <w:rsid w:val="004E24C4"/>
    <w:rsid w:val="004E2F5F"/>
    <w:rsid w:val="004E314E"/>
    <w:rsid w:val="004E45ED"/>
    <w:rsid w:val="004E5521"/>
    <w:rsid w:val="004E5D82"/>
    <w:rsid w:val="004E7DC5"/>
    <w:rsid w:val="004F0EBE"/>
    <w:rsid w:val="004F16F1"/>
    <w:rsid w:val="004F25FD"/>
    <w:rsid w:val="004F5300"/>
    <w:rsid w:val="004F53AE"/>
    <w:rsid w:val="004F5F84"/>
    <w:rsid w:val="004F70CD"/>
    <w:rsid w:val="004F7149"/>
    <w:rsid w:val="004F7E93"/>
    <w:rsid w:val="005023FC"/>
    <w:rsid w:val="00502B25"/>
    <w:rsid w:val="00503BE9"/>
    <w:rsid w:val="00504B6B"/>
    <w:rsid w:val="005059C5"/>
    <w:rsid w:val="00505A7D"/>
    <w:rsid w:val="005061C4"/>
    <w:rsid w:val="005070A2"/>
    <w:rsid w:val="005071FD"/>
    <w:rsid w:val="005107C6"/>
    <w:rsid w:val="00510C82"/>
    <w:rsid w:val="005122EC"/>
    <w:rsid w:val="00512A02"/>
    <w:rsid w:val="00513E59"/>
    <w:rsid w:val="0051512B"/>
    <w:rsid w:val="00515D57"/>
    <w:rsid w:val="00516187"/>
    <w:rsid w:val="005165FA"/>
    <w:rsid w:val="00516E11"/>
    <w:rsid w:val="0051E4E6"/>
    <w:rsid w:val="0052001C"/>
    <w:rsid w:val="00522530"/>
    <w:rsid w:val="00523858"/>
    <w:rsid w:val="00527073"/>
    <w:rsid w:val="00532D2B"/>
    <w:rsid w:val="00533889"/>
    <w:rsid w:val="00534FC0"/>
    <w:rsid w:val="00535523"/>
    <w:rsid w:val="00536AB1"/>
    <w:rsid w:val="0053779C"/>
    <w:rsid w:val="00537D70"/>
    <w:rsid w:val="00540236"/>
    <w:rsid w:val="00540551"/>
    <w:rsid w:val="0054375E"/>
    <w:rsid w:val="00543CDE"/>
    <w:rsid w:val="00545700"/>
    <w:rsid w:val="00547961"/>
    <w:rsid w:val="005519B1"/>
    <w:rsid w:val="005538C4"/>
    <w:rsid w:val="005542C8"/>
    <w:rsid w:val="00554A4B"/>
    <w:rsid w:val="00557CC4"/>
    <w:rsid w:val="0056097B"/>
    <w:rsid w:val="00561D1E"/>
    <w:rsid w:val="00563DD4"/>
    <w:rsid w:val="00563E18"/>
    <w:rsid w:val="005641A2"/>
    <w:rsid w:val="005643AF"/>
    <w:rsid w:val="00564D6C"/>
    <w:rsid w:val="005658EA"/>
    <w:rsid w:val="00565B64"/>
    <w:rsid w:val="00565B7A"/>
    <w:rsid w:val="005662D6"/>
    <w:rsid w:val="0057085F"/>
    <w:rsid w:val="005713EA"/>
    <w:rsid w:val="00571FB0"/>
    <w:rsid w:val="005721FD"/>
    <w:rsid w:val="00572538"/>
    <w:rsid w:val="00572836"/>
    <w:rsid w:val="00573048"/>
    <w:rsid w:val="00573CAF"/>
    <w:rsid w:val="00574A46"/>
    <w:rsid w:val="00575B5E"/>
    <w:rsid w:val="0057631D"/>
    <w:rsid w:val="00577069"/>
    <w:rsid w:val="00580183"/>
    <w:rsid w:val="005801FC"/>
    <w:rsid w:val="00580DA0"/>
    <w:rsid w:val="00581F5C"/>
    <w:rsid w:val="005825C2"/>
    <w:rsid w:val="00582700"/>
    <w:rsid w:val="005866AF"/>
    <w:rsid w:val="00586770"/>
    <w:rsid w:val="00586DC8"/>
    <w:rsid w:val="005916CC"/>
    <w:rsid w:val="00591A2D"/>
    <w:rsid w:val="00594339"/>
    <w:rsid w:val="0059467C"/>
    <w:rsid w:val="00595815"/>
    <w:rsid w:val="005972C3"/>
    <w:rsid w:val="00597E2E"/>
    <w:rsid w:val="005A039C"/>
    <w:rsid w:val="005A044D"/>
    <w:rsid w:val="005A0705"/>
    <w:rsid w:val="005A1D80"/>
    <w:rsid w:val="005A1DC3"/>
    <w:rsid w:val="005A3648"/>
    <w:rsid w:val="005A435E"/>
    <w:rsid w:val="005A4602"/>
    <w:rsid w:val="005A4D2B"/>
    <w:rsid w:val="005B0DF7"/>
    <w:rsid w:val="005B152B"/>
    <w:rsid w:val="005B389E"/>
    <w:rsid w:val="005B52C0"/>
    <w:rsid w:val="005B5703"/>
    <w:rsid w:val="005B6778"/>
    <w:rsid w:val="005B6D85"/>
    <w:rsid w:val="005B7467"/>
    <w:rsid w:val="005B7C0B"/>
    <w:rsid w:val="005C079B"/>
    <w:rsid w:val="005C0D13"/>
    <w:rsid w:val="005C1B89"/>
    <w:rsid w:val="005C1D38"/>
    <w:rsid w:val="005C2A1B"/>
    <w:rsid w:val="005C3C50"/>
    <w:rsid w:val="005C3D3A"/>
    <w:rsid w:val="005C5F20"/>
    <w:rsid w:val="005C7263"/>
    <w:rsid w:val="005D0455"/>
    <w:rsid w:val="005D2031"/>
    <w:rsid w:val="005D24D4"/>
    <w:rsid w:val="005D2973"/>
    <w:rsid w:val="005D2E00"/>
    <w:rsid w:val="005D3AD6"/>
    <w:rsid w:val="005E269F"/>
    <w:rsid w:val="005E2C2D"/>
    <w:rsid w:val="005E39B6"/>
    <w:rsid w:val="005E43DF"/>
    <w:rsid w:val="005E5B61"/>
    <w:rsid w:val="005E5E2D"/>
    <w:rsid w:val="005F19A8"/>
    <w:rsid w:val="005F3E9A"/>
    <w:rsid w:val="005F74AB"/>
    <w:rsid w:val="00601330"/>
    <w:rsid w:val="006030C6"/>
    <w:rsid w:val="0060517C"/>
    <w:rsid w:val="0060619D"/>
    <w:rsid w:val="0060669D"/>
    <w:rsid w:val="0060772A"/>
    <w:rsid w:val="00607ACD"/>
    <w:rsid w:val="00610F35"/>
    <w:rsid w:val="00611A45"/>
    <w:rsid w:val="00613C58"/>
    <w:rsid w:val="006149C8"/>
    <w:rsid w:val="00615269"/>
    <w:rsid w:val="00615BA0"/>
    <w:rsid w:val="00615CC6"/>
    <w:rsid w:val="00620652"/>
    <w:rsid w:val="0062075B"/>
    <w:rsid w:val="006212BA"/>
    <w:rsid w:val="00621A8E"/>
    <w:rsid w:val="0062279A"/>
    <w:rsid w:val="00622A5D"/>
    <w:rsid w:val="006232B0"/>
    <w:rsid w:val="006242F1"/>
    <w:rsid w:val="006243ED"/>
    <w:rsid w:val="00624455"/>
    <w:rsid w:val="00624A17"/>
    <w:rsid w:val="00630E14"/>
    <w:rsid w:val="00631315"/>
    <w:rsid w:val="00631504"/>
    <w:rsid w:val="00632B82"/>
    <w:rsid w:val="00633E9D"/>
    <w:rsid w:val="0063490D"/>
    <w:rsid w:val="00635536"/>
    <w:rsid w:val="006371E9"/>
    <w:rsid w:val="0064206C"/>
    <w:rsid w:val="006427BB"/>
    <w:rsid w:val="00645E96"/>
    <w:rsid w:val="006468E4"/>
    <w:rsid w:val="006472DC"/>
    <w:rsid w:val="00653939"/>
    <w:rsid w:val="00653F62"/>
    <w:rsid w:val="006610AB"/>
    <w:rsid w:val="00661D57"/>
    <w:rsid w:val="006626E9"/>
    <w:rsid w:val="006637C8"/>
    <w:rsid w:val="00666F81"/>
    <w:rsid w:val="00671A48"/>
    <w:rsid w:val="00672121"/>
    <w:rsid w:val="006759A1"/>
    <w:rsid w:val="00676910"/>
    <w:rsid w:val="006771D7"/>
    <w:rsid w:val="00677937"/>
    <w:rsid w:val="0068047C"/>
    <w:rsid w:val="00683333"/>
    <w:rsid w:val="00684372"/>
    <w:rsid w:val="006843CC"/>
    <w:rsid w:val="00684680"/>
    <w:rsid w:val="00684691"/>
    <w:rsid w:val="0068576D"/>
    <w:rsid w:val="0068589C"/>
    <w:rsid w:val="00687E90"/>
    <w:rsid w:val="00690C90"/>
    <w:rsid w:val="00690CE8"/>
    <w:rsid w:val="00691387"/>
    <w:rsid w:val="00694D31"/>
    <w:rsid w:val="006969FA"/>
    <w:rsid w:val="00696AA5"/>
    <w:rsid w:val="006A182A"/>
    <w:rsid w:val="006A2C03"/>
    <w:rsid w:val="006A2FE8"/>
    <w:rsid w:val="006A377C"/>
    <w:rsid w:val="006A43C2"/>
    <w:rsid w:val="006A4653"/>
    <w:rsid w:val="006A4E52"/>
    <w:rsid w:val="006A50BA"/>
    <w:rsid w:val="006A5221"/>
    <w:rsid w:val="006A569D"/>
    <w:rsid w:val="006A56E6"/>
    <w:rsid w:val="006A6AD7"/>
    <w:rsid w:val="006B09A1"/>
    <w:rsid w:val="006B1438"/>
    <w:rsid w:val="006B2AE4"/>
    <w:rsid w:val="006B2DB5"/>
    <w:rsid w:val="006B3099"/>
    <w:rsid w:val="006B521A"/>
    <w:rsid w:val="006B7B88"/>
    <w:rsid w:val="006C107F"/>
    <w:rsid w:val="006C1A8A"/>
    <w:rsid w:val="006C2DE9"/>
    <w:rsid w:val="006C373A"/>
    <w:rsid w:val="006C3E44"/>
    <w:rsid w:val="006C4798"/>
    <w:rsid w:val="006C5200"/>
    <w:rsid w:val="006C5E6D"/>
    <w:rsid w:val="006C6C3D"/>
    <w:rsid w:val="006C6CA4"/>
    <w:rsid w:val="006D0257"/>
    <w:rsid w:val="006D0DB3"/>
    <w:rsid w:val="006D15C4"/>
    <w:rsid w:val="006D1D1A"/>
    <w:rsid w:val="006D205E"/>
    <w:rsid w:val="006D45B5"/>
    <w:rsid w:val="006D4744"/>
    <w:rsid w:val="006D4EB2"/>
    <w:rsid w:val="006D6F4F"/>
    <w:rsid w:val="006D7F53"/>
    <w:rsid w:val="006E3012"/>
    <w:rsid w:val="006E5328"/>
    <w:rsid w:val="006E623C"/>
    <w:rsid w:val="006E74DD"/>
    <w:rsid w:val="006F1013"/>
    <w:rsid w:val="006F1D0C"/>
    <w:rsid w:val="006F5027"/>
    <w:rsid w:val="006F5369"/>
    <w:rsid w:val="006F548F"/>
    <w:rsid w:val="006F5B56"/>
    <w:rsid w:val="006F6195"/>
    <w:rsid w:val="006F65FE"/>
    <w:rsid w:val="006F6717"/>
    <w:rsid w:val="006F6859"/>
    <w:rsid w:val="006F7E36"/>
    <w:rsid w:val="007019E1"/>
    <w:rsid w:val="00702DFA"/>
    <w:rsid w:val="0070336B"/>
    <w:rsid w:val="00703663"/>
    <w:rsid w:val="007039F3"/>
    <w:rsid w:val="00703B41"/>
    <w:rsid w:val="007070C5"/>
    <w:rsid w:val="00707113"/>
    <w:rsid w:val="0071161F"/>
    <w:rsid w:val="00712279"/>
    <w:rsid w:val="00715A4A"/>
    <w:rsid w:val="00717540"/>
    <w:rsid w:val="007206BA"/>
    <w:rsid w:val="00720CDC"/>
    <w:rsid w:val="00722217"/>
    <w:rsid w:val="0072264A"/>
    <w:rsid w:val="00722DF8"/>
    <w:rsid w:val="007230B6"/>
    <w:rsid w:val="007318D0"/>
    <w:rsid w:val="00731A1A"/>
    <w:rsid w:val="0073235E"/>
    <w:rsid w:val="00734149"/>
    <w:rsid w:val="00735175"/>
    <w:rsid w:val="007355F4"/>
    <w:rsid w:val="007356C4"/>
    <w:rsid w:val="0073780C"/>
    <w:rsid w:val="00741112"/>
    <w:rsid w:val="007431C7"/>
    <w:rsid w:val="007438F5"/>
    <w:rsid w:val="00743CF0"/>
    <w:rsid w:val="00746063"/>
    <w:rsid w:val="00751CA2"/>
    <w:rsid w:val="00752893"/>
    <w:rsid w:val="007534C4"/>
    <w:rsid w:val="00754F62"/>
    <w:rsid w:val="00757B4D"/>
    <w:rsid w:val="00757DFA"/>
    <w:rsid w:val="0076013D"/>
    <w:rsid w:val="0076104B"/>
    <w:rsid w:val="007613E0"/>
    <w:rsid w:val="00762BDD"/>
    <w:rsid w:val="007638E3"/>
    <w:rsid w:val="0076453D"/>
    <w:rsid w:val="00765F02"/>
    <w:rsid w:val="00766E50"/>
    <w:rsid w:val="00766F63"/>
    <w:rsid w:val="00767629"/>
    <w:rsid w:val="00771077"/>
    <w:rsid w:val="00771102"/>
    <w:rsid w:val="00771B80"/>
    <w:rsid w:val="00772988"/>
    <w:rsid w:val="00773251"/>
    <w:rsid w:val="00773A79"/>
    <w:rsid w:val="0077558F"/>
    <w:rsid w:val="00775CE4"/>
    <w:rsid w:val="0078211D"/>
    <w:rsid w:val="00783379"/>
    <w:rsid w:val="0078446C"/>
    <w:rsid w:val="007853AA"/>
    <w:rsid w:val="00790D29"/>
    <w:rsid w:val="007915DB"/>
    <w:rsid w:val="00791FC5"/>
    <w:rsid w:val="007932A5"/>
    <w:rsid w:val="00794A07"/>
    <w:rsid w:val="00794E4B"/>
    <w:rsid w:val="00795754"/>
    <w:rsid w:val="007958E1"/>
    <w:rsid w:val="00797446"/>
    <w:rsid w:val="0079797D"/>
    <w:rsid w:val="007A2AF9"/>
    <w:rsid w:val="007A3405"/>
    <w:rsid w:val="007A354D"/>
    <w:rsid w:val="007A5D09"/>
    <w:rsid w:val="007A5F71"/>
    <w:rsid w:val="007B00EF"/>
    <w:rsid w:val="007B1AAF"/>
    <w:rsid w:val="007B1D78"/>
    <w:rsid w:val="007B376A"/>
    <w:rsid w:val="007B4E08"/>
    <w:rsid w:val="007B5690"/>
    <w:rsid w:val="007B58CA"/>
    <w:rsid w:val="007B5F02"/>
    <w:rsid w:val="007B6682"/>
    <w:rsid w:val="007B72E8"/>
    <w:rsid w:val="007C01CC"/>
    <w:rsid w:val="007C0F71"/>
    <w:rsid w:val="007C3E9D"/>
    <w:rsid w:val="007C5989"/>
    <w:rsid w:val="007C675B"/>
    <w:rsid w:val="007D2896"/>
    <w:rsid w:val="007D70E6"/>
    <w:rsid w:val="007E0F38"/>
    <w:rsid w:val="007E15CD"/>
    <w:rsid w:val="007E21AB"/>
    <w:rsid w:val="007E2D6B"/>
    <w:rsid w:val="007E3731"/>
    <w:rsid w:val="007E37BC"/>
    <w:rsid w:val="007E4ECC"/>
    <w:rsid w:val="007E5B92"/>
    <w:rsid w:val="007E63E2"/>
    <w:rsid w:val="007F13EE"/>
    <w:rsid w:val="007F1D3F"/>
    <w:rsid w:val="007F1DA8"/>
    <w:rsid w:val="007F22E0"/>
    <w:rsid w:val="007F27A5"/>
    <w:rsid w:val="007F2F5D"/>
    <w:rsid w:val="007F56BA"/>
    <w:rsid w:val="007F5823"/>
    <w:rsid w:val="007F6426"/>
    <w:rsid w:val="00800278"/>
    <w:rsid w:val="00800BFF"/>
    <w:rsid w:val="00801A64"/>
    <w:rsid w:val="00802013"/>
    <w:rsid w:val="00802289"/>
    <w:rsid w:val="008031B1"/>
    <w:rsid w:val="0080320A"/>
    <w:rsid w:val="00806C03"/>
    <w:rsid w:val="00806CDC"/>
    <w:rsid w:val="008074A1"/>
    <w:rsid w:val="00813F56"/>
    <w:rsid w:val="008143D3"/>
    <w:rsid w:val="00814563"/>
    <w:rsid w:val="008145DF"/>
    <w:rsid w:val="008149AB"/>
    <w:rsid w:val="00814F39"/>
    <w:rsid w:val="008178FC"/>
    <w:rsid w:val="00820C52"/>
    <w:rsid w:val="00822A58"/>
    <w:rsid w:val="00823640"/>
    <w:rsid w:val="00823924"/>
    <w:rsid w:val="00823AAA"/>
    <w:rsid w:val="00823AAF"/>
    <w:rsid w:val="00823B45"/>
    <w:rsid w:val="00825CD0"/>
    <w:rsid w:val="00826187"/>
    <w:rsid w:val="0082636C"/>
    <w:rsid w:val="008272A5"/>
    <w:rsid w:val="008305A3"/>
    <w:rsid w:val="00830A31"/>
    <w:rsid w:val="00832ED8"/>
    <w:rsid w:val="00833AEE"/>
    <w:rsid w:val="008369FD"/>
    <w:rsid w:val="008384D3"/>
    <w:rsid w:val="00840C43"/>
    <w:rsid w:val="0084141A"/>
    <w:rsid w:val="00841E6F"/>
    <w:rsid w:val="00843AD7"/>
    <w:rsid w:val="00846CCB"/>
    <w:rsid w:val="008511D5"/>
    <w:rsid w:val="008522A0"/>
    <w:rsid w:val="00853177"/>
    <w:rsid w:val="00853329"/>
    <w:rsid w:val="00853815"/>
    <w:rsid w:val="0085572A"/>
    <w:rsid w:val="0086145E"/>
    <w:rsid w:val="008617A4"/>
    <w:rsid w:val="00861D4F"/>
    <w:rsid w:val="00862A1F"/>
    <w:rsid w:val="00865AA8"/>
    <w:rsid w:val="00865F3A"/>
    <w:rsid w:val="0086651D"/>
    <w:rsid w:val="00866694"/>
    <w:rsid w:val="00866A45"/>
    <w:rsid w:val="008678DE"/>
    <w:rsid w:val="00867948"/>
    <w:rsid w:val="00867CDA"/>
    <w:rsid w:val="008700A5"/>
    <w:rsid w:val="00870EF5"/>
    <w:rsid w:val="0087169F"/>
    <w:rsid w:val="00872AC1"/>
    <w:rsid w:val="0087342D"/>
    <w:rsid w:val="008750F9"/>
    <w:rsid w:val="00876BE1"/>
    <w:rsid w:val="0087709D"/>
    <w:rsid w:val="008772DF"/>
    <w:rsid w:val="00877BAE"/>
    <w:rsid w:val="00883471"/>
    <w:rsid w:val="00885772"/>
    <w:rsid w:val="00885973"/>
    <w:rsid w:val="00885A4F"/>
    <w:rsid w:val="00885B64"/>
    <w:rsid w:val="00886D18"/>
    <w:rsid w:val="00891CDB"/>
    <w:rsid w:val="00892C57"/>
    <w:rsid w:val="00892F62"/>
    <w:rsid w:val="00893994"/>
    <w:rsid w:val="00894814"/>
    <w:rsid w:val="00894CCB"/>
    <w:rsid w:val="00895008"/>
    <w:rsid w:val="00896655"/>
    <w:rsid w:val="00897219"/>
    <w:rsid w:val="008A0C2D"/>
    <w:rsid w:val="008A0FF5"/>
    <w:rsid w:val="008A16D5"/>
    <w:rsid w:val="008A2B45"/>
    <w:rsid w:val="008A4DBF"/>
    <w:rsid w:val="008A50E9"/>
    <w:rsid w:val="008A57F4"/>
    <w:rsid w:val="008A6932"/>
    <w:rsid w:val="008A77A3"/>
    <w:rsid w:val="008B21C0"/>
    <w:rsid w:val="008B4039"/>
    <w:rsid w:val="008B7602"/>
    <w:rsid w:val="008C0AB0"/>
    <w:rsid w:val="008C1379"/>
    <w:rsid w:val="008C15AA"/>
    <w:rsid w:val="008C2241"/>
    <w:rsid w:val="008C2315"/>
    <w:rsid w:val="008C35AD"/>
    <w:rsid w:val="008C3835"/>
    <w:rsid w:val="008C3E91"/>
    <w:rsid w:val="008C5BE0"/>
    <w:rsid w:val="008C71AE"/>
    <w:rsid w:val="008D01B3"/>
    <w:rsid w:val="008D0D21"/>
    <w:rsid w:val="008D13E1"/>
    <w:rsid w:val="008D2143"/>
    <w:rsid w:val="008D3F41"/>
    <w:rsid w:val="008E04A2"/>
    <w:rsid w:val="008E111D"/>
    <w:rsid w:val="008E1E4E"/>
    <w:rsid w:val="008E2E25"/>
    <w:rsid w:val="008E4A11"/>
    <w:rsid w:val="008E4F7F"/>
    <w:rsid w:val="008E53BA"/>
    <w:rsid w:val="008E5969"/>
    <w:rsid w:val="008E63A5"/>
    <w:rsid w:val="008E75CB"/>
    <w:rsid w:val="008F224C"/>
    <w:rsid w:val="008F3B96"/>
    <w:rsid w:val="008F3E99"/>
    <w:rsid w:val="008F6A2C"/>
    <w:rsid w:val="00902FD0"/>
    <w:rsid w:val="00903DD8"/>
    <w:rsid w:val="00905221"/>
    <w:rsid w:val="00906C78"/>
    <w:rsid w:val="00913A28"/>
    <w:rsid w:val="0091416B"/>
    <w:rsid w:val="00915C62"/>
    <w:rsid w:val="00920614"/>
    <w:rsid w:val="00921B6D"/>
    <w:rsid w:val="009225E0"/>
    <w:rsid w:val="009228D2"/>
    <w:rsid w:val="0092372C"/>
    <w:rsid w:val="00925F01"/>
    <w:rsid w:val="00926759"/>
    <w:rsid w:val="00926C20"/>
    <w:rsid w:val="00926C51"/>
    <w:rsid w:val="009305ED"/>
    <w:rsid w:val="00930FCE"/>
    <w:rsid w:val="00931D7C"/>
    <w:rsid w:val="009336E2"/>
    <w:rsid w:val="00933DD6"/>
    <w:rsid w:val="00933F91"/>
    <w:rsid w:val="0093468D"/>
    <w:rsid w:val="00935D1F"/>
    <w:rsid w:val="009375B5"/>
    <w:rsid w:val="00940E8A"/>
    <w:rsid w:val="0094133A"/>
    <w:rsid w:val="0094528B"/>
    <w:rsid w:val="0094563D"/>
    <w:rsid w:val="00945FC2"/>
    <w:rsid w:val="00946E6C"/>
    <w:rsid w:val="00947585"/>
    <w:rsid w:val="00951422"/>
    <w:rsid w:val="00951FA3"/>
    <w:rsid w:val="00952088"/>
    <w:rsid w:val="00953C55"/>
    <w:rsid w:val="00956A6E"/>
    <w:rsid w:val="009570BB"/>
    <w:rsid w:val="00957D9B"/>
    <w:rsid w:val="00960328"/>
    <w:rsid w:val="0096291C"/>
    <w:rsid w:val="00962FCB"/>
    <w:rsid w:val="00963065"/>
    <w:rsid w:val="009631F3"/>
    <w:rsid w:val="009669C3"/>
    <w:rsid w:val="009670D8"/>
    <w:rsid w:val="009708D9"/>
    <w:rsid w:val="0097160E"/>
    <w:rsid w:val="0097221F"/>
    <w:rsid w:val="00972521"/>
    <w:rsid w:val="009728F8"/>
    <w:rsid w:val="00973711"/>
    <w:rsid w:val="00974AD2"/>
    <w:rsid w:val="00975DAD"/>
    <w:rsid w:val="00977252"/>
    <w:rsid w:val="0097746E"/>
    <w:rsid w:val="0097781C"/>
    <w:rsid w:val="009805A7"/>
    <w:rsid w:val="00982EE9"/>
    <w:rsid w:val="00983071"/>
    <w:rsid w:val="0098323A"/>
    <w:rsid w:val="00984C43"/>
    <w:rsid w:val="00985345"/>
    <w:rsid w:val="00985FC2"/>
    <w:rsid w:val="00986253"/>
    <w:rsid w:val="0098653D"/>
    <w:rsid w:val="009867EE"/>
    <w:rsid w:val="00990F79"/>
    <w:rsid w:val="009924AF"/>
    <w:rsid w:val="0099300F"/>
    <w:rsid w:val="009938F9"/>
    <w:rsid w:val="0099533E"/>
    <w:rsid w:val="00995927"/>
    <w:rsid w:val="00996EB3"/>
    <w:rsid w:val="0099736E"/>
    <w:rsid w:val="009A0356"/>
    <w:rsid w:val="009A0A20"/>
    <w:rsid w:val="009A16F2"/>
    <w:rsid w:val="009A17E0"/>
    <w:rsid w:val="009A1DCA"/>
    <w:rsid w:val="009A3086"/>
    <w:rsid w:val="009A58EC"/>
    <w:rsid w:val="009A6B71"/>
    <w:rsid w:val="009B2A61"/>
    <w:rsid w:val="009B2F2F"/>
    <w:rsid w:val="009B31FF"/>
    <w:rsid w:val="009B45BB"/>
    <w:rsid w:val="009B496A"/>
    <w:rsid w:val="009B4BCA"/>
    <w:rsid w:val="009B563D"/>
    <w:rsid w:val="009B578B"/>
    <w:rsid w:val="009B5A36"/>
    <w:rsid w:val="009B7094"/>
    <w:rsid w:val="009B7491"/>
    <w:rsid w:val="009B783F"/>
    <w:rsid w:val="009B7EB6"/>
    <w:rsid w:val="009C0615"/>
    <w:rsid w:val="009C11BE"/>
    <w:rsid w:val="009C1D02"/>
    <w:rsid w:val="009C3831"/>
    <w:rsid w:val="009C3A6A"/>
    <w:rsid w:val="009C4F80"/>
    <w:rsid w:val="009C4FE4"/>
    <w:rsid w:val="009C6504"/>
    <w:rsid w:val="009C7896"/>
    <w:rsid w:val="009D0187"/>
    <w:rsid w:val="009D0289"/>
    <w:rsid w:val="009D2708"/>
    <w:rsid w:val="009D293B"/>
    <w:rsid w:val="009D32C9"/>
    <w:rsid w:val="009D4102"/>
    <w:rsid w:val="009D52B7"/>
    <w:rsid w:val="009D55D9"/>
    <w:rsid w:val="009D5D21"/>
    <w:rsid w:val="009E1732"/>
    <w:rsid w:val="009E1BC0"/>
    <w:rsid w:val="009E26ED"/>
    <w:rsid w:val="009E2932"/>
    <w:rsid w:val="009E4B06"/>
    <w:rsid w:val="009E4DD2"/>
    <w:rsid w:val="009E61B9"/>
    <w:rsid w:val="009E6684"/>
    <w:rsid w:val="009E67C3"/>
    <w:rsid w:val="009F05B4"/>
    <w:rsid w:val="009F3C93"/>
    <w:rsid w:val="009F4D30"/>
    <w:rsid w:val="009F53F4"/>
    <w:rsid w:val="009F54AF"/>
    <w:rsid w:val="009F5B24"/>
    <w:rsid w:val="009F5BEE"/>
    <w:rsid w:val="009F67FE"/>
    <w:rsid w:val="009F798D"/>
    <w:rsid w:val="00A004BC"/>
    <w:rsid w:val="00A0112E"/>
    <w:rsid w:val="00A013A9"/>
    <w:rsid w:val="00A01E9A"/>
    <w:rsid w:val="00A063A0"/>
    <w:rsid w:val="00A116D0"/>
    <w:rsid w:val="00A15158"/>
    <w:rsid w:val="00A16777"/>
    <w:rsid w:val="00A16EE3"/>
    <w:rsid w:val="00A20A96"/>
    <w:rsid w:val="00A20F50"/>
    <w:rsid w:val="00A215D7"/>
    <w:rsid w:val="00A21AD5"/>
    <w:rsid w:val="00A21D38"/>
    <w:rsid w:val="00A240C4"/>
    <w:rsid w:val="00A2771E"/>
    <w:rsid w:val="00A300CE"/>
    <w:rsid w:val="00A30C4D"/>
    <w:rsid w:val="00A30C4F"/>
    <w:rsid w:val="00A3235C"/>
    <w:rsid w:val="00A32477"/>
    <w:rsid w:val="00A365CA"/>
    <w:rsid w:val="00A36D3B"/>
    <w:rsid w:val="00A40CC6"/>
    <w:rsid w:val="00A40DA0"/>
    <w:rsid w:val="00A4136F"/>
    <w:rsid w:val="00A44DAD"/>
    <w:rsid w:val="00A44F04"/>
    <w:rsid w:val="00A4586F"/>
    <w:rsid w:val="00A46773"/>
    <w:rsid w:val="00A46E3E"/>
    <w:rsid w:val="00A47B82"/>
    <w:rsid w:val="00A47D06"/>
    <w:rsid w:val="00A54359"/>
    <w:rsid w:val="00A544CE"/>
    <w:rsid w:val="00A55B01"/>
    <w:rsid w:val="00A57042"/>
    <w:rsid w:val="00A628C2"/>
    <w:rsid w:val="00A6350D"/>
    <w:rsid w:val="00A63860"/>
    <w:rsid w:val="00A6483A"/>
    <w:rsid w:val="00A66646"/>
    <w:rsid w:val="00A70A81"/>
    <w:rsid w:val="00A71864"/>
    <w:rsid w:val="00A71C16"/>
    <w:rsid w:val="00A71FF3"/>
    <w:rsid w:val="00A722F8"/>
    <w:rsid w:val="00A730AF"/>
    <w:rsid w:val="00A73197"/>
    <w:rsid w:val="00A73DC1"/>
    <w:rsid w:val="00A74422"/>
    <w:rsid w:val="00A74A05"/>
    <w:rsid w:val="00A76E85"/>
    <w:rsid w:val="00A772DD"/>
    <w:rsid w:val="00A7797B"/>
    <w:rsid w:val="00A80267"/>
    <w:rsid w:val="00A81E9F"/>
    <w:rsid w:val="00A8426B"/>
    <w:rsid w:val="00A84662"/>
    <w:rsid w:val="00A84B04"/>
    <w:rsid w:val="00A84C82"/>
    <w:rsid w:val="00A85209"/>
    <w:rsid w:val="00A858CB"/>
    <w:rsid w:val="00A85AB5"/>
    <w:rsid w:val="00A860AF"/>
    <w:rsid w:val="00A869FA"/>
    <w:rsid w:val="00A87ADB"/>
    <w:rsid w:val="00A900A3"/>
    <w:rsid w:val="00A93B4F"/>
    <w:rsid w:val="00A946E7"/>
    <w:rsid w:val="00A9672C"/>
    <w:rsid w:val="00A9733C"/>
    <w:rsid w:val="00A9743B"/>
    <w:rsid w:val="00AA12BF"/>
    <w:rsid w:val="00AA1EB7"/>
    <w:rsid w:val="00AA280C"/>
    <w:rsid w:val="00AA3C47"/>
    <w:rsid w:val="00AA467E"/>
    <w:rsid w:val="00AA72A8"/>
    <w:rsid w:val="00AB18C1"/>
    <w:rsid w:val="00AB2FC0"/>
    <w:rsid w:val="00AB47A9"/>
    <w:rsid w:val="00AB4A08"/>
    <w:rsid w:val="00AB4DE7"/>
    <w:rsid w:val="00AC1646"/>
    <w:rsid w:val="00AC4693"/>
    <w:rsid w:val="00AC500C"/>
    <w:rsid w:val="00AC5CD7"/>
    <w:rsid w:val="00AC64C7"/>
    <w:rsid w:val="00AC6EC5"/>
    <w:rsid w:val="00AD0E69"/>
    <w:rsid w:val="00AD3068"/>
    <w:rsid w:val="00AD4B1E"/>
    <w:rsid w:val="00AD56C1"/>
    <w:rsid w:val="00AE2697"/>
    <w:rsid w:val="00AE286E"/>
    <w:rsid w:val="00AE2CCE"/>
    <w:rsid w:val="00AE5531"/>
    <w:rsid w:val="00AE57D5"/>
    <w:rsid w:val="00AE75AC"/>
    <w:rsid w:val="00AF18B7"/>
    <w:rsid w:val="00AF2F21"/>
    <w:rsid w:val="00B0044F"/>
    <w:rsid w:val="00B00BB9"/>
    <w:rsid w:val="00B01AED"/>
    <w:rsid w:val="00B031E4"/>
    <w:rsid w:val="00B0671D"/>
    <w:rsid w:val="00B07326"/>
    <w:rsid w:val="00B13658"/>
    <w:rsid w:val="00B145A6"/>
    <w:rsid w:val="00B14CCB"/>
    <w:rsid w:val="00B15914"/>
    <w:rsid w:val="00B16C07"/>
    <w:rsid w:val="00B1703A"/>
    <w:rsid w:val="00B17ED3"/>
    <w:rsid w:val="00B223A6"/>
    <w:rsid w:val="00B225F6"/>
    <w:rsid w:val="00B2300F"/>
    <w:rsid w:val="00B23073"/>
    <w:rsid w:val="00B27445"/>
    <w:rsid w:val="00B30C2A"/>
    <w:rsid w:val="00B346B5"/>
    <w:rsid w:val="00B34A34"/>
    <w:rsid w:val="00B35AAD"/>
    <w:rsid w:val="00B35E14"/>
    <w:rsid w:val="00B366E9"/>
    <w:rsid w:val="00B370C5"/>
    <w:rsid w:val="00B37C4A"/>
    <w:rsid w:val="00B40D24"/>
    <w:rsid w:val="00B43047"/>
    <w:rsid w:val="00B43174"/>
    <w:rsid w:val="00B44AEE"/>
    <w:rsid w:val="00B44D4C"/>
    <w:rsid w:val="00B45175"/>
    <w:rsid w:val="00B4574F"/>
    <w:rsid w:val="00B4682E"/>
    <w:rsid w:val="00B501F0"/>
    <w:rsid w:val="00B504A5"/>
    <w:rsid w:val="00B5097E"/>
    <w:rsid w:val="00B521F9"/>
    <w:rsid w:val="00B54931"/>
    <w:rsid w:val="00B54B1F"/>
    <w:rsid w:val="00B55930"/>
    <w:rsid w:val="00B56803"/>
    <w:rsid w:val="00B5730F"/>
    <w:rsid w:val="00B57823"/>
    <w:rsid w:val="00B608DE"/>
    <w:rsid w:val="00B60D5A"/>
    <w:rsid w:val="00B61801"/>
    <w:rsid w:val="00B627CC"/>
    <w:rsid w:val="00B63D98"/>
    <w:rsid w:val="00B63E38"/>
    <w:rsid w:val="00B67233"/>
    <w:rsid w:val="00B7097E"/>
    <w:rsid w:val="00B724F6"/>
    <w:rsid w:val="00B730BE"/>
    <w:rsid w:val="00B73593"/>
    <w:rsid w:val="00B738BF"/>
    <w:rsid w:val="00B73F94"/>
    <w:rsid w:val="00B77328"/>
    <w:rsid w:val="00B80685"/>
    <w:rsid w:val="00B80FEB"/>
    <w:rsid w:val="00B81071"/>
    <w:rsid w:val="00B81151"/>
    <w:rsid w:val="00B84908"/>
    <w:rsid w:val="00B8510A"/>
    <w:rsid w:val="00B860D1"/>
    <w:rsid w:val="00B9015F"/>
    <w:rsid w:val="00B9168C"/>
    <w:rsid w:val="00B91E99"/>
    <w:rsid w:val="00B93229"/>
    <w:rsid w:val="00B9339D"/>
    <w:rsid w:val="00B950C9"/>
    <w:rsid w:val="00B95468"/>
    <w:rsid w:val="00B96B61"/>
    <w:rsid w:val="00B97B5D"/>
    <w:rsid w:val="00BA0B64"/>
    <w:rsid w:val="00BA339D"/>
    <w:rsid w:val="00BA4512"/>
    <w:rsid w:val="00BA49C2"/>
    <w:rsid w:val="00BB1E2A"/>
    <w:rsid w:val="00BB459E"/>
    <w:rsid w:val="00BB491F"/>
    <w:rsid w:val="00BB562C"/>
    <w:rsid w:val="00BB6FAB"/>
    <w:rsid w:val="00BC002F"/>
    <w:rsid w:val="00BC0851"/>
    <w:rsid w:val="00BC3269"/>
    <w:rsid w:val="00BC4829"/>
    <w:rsid w:val="00BC6E71"/>
    <w:rsid w:val="00BD0A72"/>
    <w:rsid w:val="00BD1338"/>
    <w:rsid w:val="00BD310A"/>
    <w:rsid w:val="00BD31DD"/>
    <w:rsid w:val="00BD6A86"/>
    <w:rsid w:val="00BD6F24"/>
    <w:rsid w:val="00BE2845"/>
    <w:rsid w:val="00BE4837"/>
    <w:rsid w:val="00BE59B9"/>
    <w:rsid w:val="00BE6DBB"/>
    <w:rsid w:val="00BE6EB2"/>
    <w:rsid w:val="00BF3217"/>
    <w:rsid w:val="00BF3271"/>
    <w:rsid w:val="00BF3C89"/>
    <w:rsid w:val="00BF4854"/>
    <w:rsid w:val="00BF6DA0"/>
    <w:rsid w:val="00C014CE"/>
    <w:rsid w:val="00C018E8"/>
    <w:rsid w:val="00C01F11"/>
    <w:rsid w:val="00C01FA9"/>
    <w:rsid w:val="00C0360A"/>
    <w:rsid w:val="00C04576"/>
    <w:rsid w:val="00C04EAF"/>
    <w:rsid w:val="00C05050"/>
    <w:rsid w:val="00C05C27"/>
    <w:rsid w:val="00C06454"/>
    <w:rsid w:val="00C06BD9"/>
    <w:rsid w:val="00C077BD"/>
    <w:rsid w:val="00C07A5B"/>
    <w:rsid w:val="00C10025"/>
    <w:rsid w:val="00C1010B"/>
    <w:rsid w:val="00C10844"/>
    <w:rsid w:val="00C13E16"/>
    <w:rsid w:val="00C17476"/>
    <w:rsid w:val="00C179D2"/>
    <w:rsid w:val="00C21F22"/>
    <w:rsid w:val="00C22B43"/>
    <w:rsid w:val="00C22E7D"/>
    <w:rsid w:val="00C233CB"/>
    <w:rsid w:val="00C23497"/>
    <w:rsid w:val="00C23536"/>
    <w:rsid w:val="00C258B0"/>
    <w:rsid w:val="00C31BA0"/>
    <w:rsid w:val="00C32A47"/>
    <w:rsid w:val="00C35206"/>
    <w:rsid w:val="00C358FF"/>
    <w:rsid w:val="00C362E1"/>
    <w:rsid w:val="00C37CE4"/>
    <w:rsid w:val="00C4386C"/>
    <w:rsid w:val="00C43A3F"/>
    <w:rsid w:val="00C45C43"/>
    <w:rsid w:val="00C51DD0"/>
    <w:rsid w:val="00C51F6E"/>
    <w:rsid w:val="00C52B01"/>
    <w:rsid w:val="00C547A9"/>
    <w:rsid w:val="00C5554D"/>
    <w:rsid w:val="00C55669"/>
    <w:rsid w:val="00C60949"/>
    <w:rsid w:val="00C60A94"/>
    <w:rsid w:val="00C62664"/>
    <w:rsid w:val="00C63343"/>
    <w:rsid w:val="00C634F8"/>
    <w:rsid w:val="00C6481C"/>
    <w:rsid w:val="00C64FAC"/>
    <w:rsid w:val="00C668A3"/>
    <w:rsid w:val="00C67D65"/>
    <w:rsid w:val="00C701EF"/>
    <w:rsid w:val="00C7071A"/>
    <w:rsid w:val="00C7095F"/>
    <w:rsid w:val="00C70A04"/>
    <w:rsid w:val="00C71C19"/>
    <w:rsid w:val="00C7232A"/>
    <w:rsid w:val="00C73C7B"/>
    <w:rsid w:val="00C73D27"/>
    <w:rsid w:val="00C761EC"/>
    <w:rsid w:val="00C80F05"/>
    <w:rsid w:val="00C831F7"/>
    <w:rsid w:val="00C84C38"/>
    <w:rsid w:val="00C86997"/>
    <w:rsid w:val="00C92323"/>
    <w:rsid w:val="00C93DA7"/>
    <w:rsid w:val="00C95072"/>
    <w:rsid w:val="00C9601F"/>
    <w:rsid w:val="00C96757"/>
    <w:rsid w:val="00C96833"/>
    <w:rsid w:val="00CA023A"/>
    <w:rsid w:val="00CA252E"/>
    <w:rsid w:val="00CA292D"/>
    <w:rsid w:val="00CA3907"/>
    <w:rsid w:val="00CA4B37"/>
    <w:rsid w:val="00CA5256"/>
    <w:rsid w:val="00CA5C69"/>
    <w:rsid w:val="00CA6A2E"/>
    <w:rsid w:val="00CA6A6C"/>
    <w:rsid w:val="00CB029A"/>
    <w:rsid w:val="00CB161C"/>
    <w:rsid w:val="00CB2797"/>
    <w:rsid w:val="00CB3EC8"/>
    <w:rsid w:val="00CB5FD4"/>
    <w:rsid w:val="00CB6C65"/>
    <w:rsid w:val="00CB74AF"/>
    <w:rsid w:val="00CC0525"/>
    <w:rsid w:val="00CC06C6"/>
    <w:rsid w:val="00CC08C0"/>
    <w:rsid w:val="00CC186C"/>
    <w:rsid w:val="00CC1E60"/>
    <w:rsid w:val="00CC269F"/>
    <w:rsid w:val="00CC39B0"/>
    <w:rsid w:val="00CC4007"/>
    <w:rsid w:val="00CC4E5C"/>
    <w:rsid w:val="00CD0C40"/>
    <w:rsid w:val="00CD1947"/>
    <w:rsid w:val="00CD1D9E"/>
    <w:rsid w:val="00CD1FEE"/>
    <w:rsid w:val="00CD4888"/>
    <w:rsid w:val="00CD684A"/>
    <w:rsid w:val="00CD6BCD"/>
    <w:rsid w:val="00CE0EE3"/>
    <w:rsid w:val="00CE5994"/>
    <w:rsid w:val="00CE5B3B"/>
    <w:rsid w:val="00CE787D"/>
    <w:rsid w:val="00CF04B6"/>
    <w:rsid w:val="00CF429B"/>
    <w:rsid w:val="00CF5E9C"/>
    <w:rsid w:val="00CF7576"/>
    <w:rsid w:val="00D01C78"/>
    <w:rsid w:val="00D0234A"/>
    <w:rsid w:val="00D03460"/>
    <w:rsid w:val="00D03786"/>
    <w:rsid w:val="00D037AB"/>
    <w:rsid w:val="00D05326"/>
    <w:rsid w:val="00D0588F"/>
    <w:rsid w:val="00D07CD4"/>
    <w:rsid w:val="00D07D3D"/>
    <w:rsid w:val="00D126CE"/>
    <w:rsid w:val="00D13517"/>
    <w:rsid w:val="00D150A2"/>
    <w:rsid w:val="00D15353"/>
    <w:rsid w:val="00D15491"/>
    <w:rsid w:val="00D1643D"/>
    <w:rsid w:val="00D257C9"/>
    <w:rsid w:val="00D269E9"/>
    <w:rsid w:val="00D31363"/>
    <w:rsid w:val="00D367B8"/>
    <w:rsid w:val="00D3786D"/>
    <w:rsid w:val="00D4031B"/>
    <w:rsid w:val="00D40872"/>
    <w:rsid w:val="00D42054"/>
    <w:rsid w:val="00D425B0"/>
    <w:rsid w:val="00D4368C"/>
    <w:rsid w:val="00D43E07"/>
    <w:rsid w:val="00D44807"/>
    <w:rsid w:val="00D46001"/>
    <w:rsid w:val="00D47042"/>
    <w:rsid w:val="00D508BF"/>
    <w:rsid w:val="00D51B62"/>
    <w:rsid w:val="00D51F2D"/>
    <w:rsid w:val="00D52F49"/>
    <w:rsid w:val="00D54E41"/>
    <w:rsid w:val="00D562C6"/>
    <w:rsid w:val="00D57C32"/>
    <w:rsid w:val="00D57DD7"/>
    <w:rsid w:val="00D6057B"/>
    <w:rsid w:val="00D625B7"/>
    <w:rsid w:val="00D636D2"/>
    <w:rsid w:val="00D63A27"/>
    <w:rsid w:val="00D64B82"/>
    <w:rsid w:val="00D66891"/>
    <w:rsid w:val="00D675AF"/>
    <w:rsid w:val="00D7272C"/>
    <w:rsid w:val="00D729DF"/>
    <w:rsid w:val="00D72C7A"/>
    <w:rsid w:val="00D74746"/>
    <w:rsid w:val="00D757C1"/>
    <w:rsid w:val="00D76786"/>
    <w:rsid w:val="00D77262"/>
    <w:rsid w:val="00D779F1"/>
    <w:rsid w:val="00D81298"/>
    <w:rsid w:val="00D838D5"/>
    <w:rsid w:val="00D84C70"/>
    <w:rsid w:val="00D86D2C"/>
    <w:rsid w:val="00D870A6"/>
    <w:rsid w:val="00D8720D"/>
    <w:rsid w:val="00D879F2"/>
    <w:rsid w:val="00D93D4B"/>
    <w:rsid w:val="00D94736"/>
    <w:rsid w:val="00D9489C"/>
    <w:rsid w:val="00D955E8"/>
    <w:rsid w:val="00D95998"/>
    <w:rsid w:val="00D960C5"/>
    <w:rsid w:val="00D961B0"/>
    <w:rsid w:val="00D97C96"/>
    <w:rsid w:val="00DA203E"/>
    <w:rsid w:val="00DA2584"/>
    <w:rsid w:val="00DA283B"/>
    <w:rsid w:val="00DA4D66"/>
    <w:rsid w:val="00DA5183"/>
    <w:rsid w:val="00DA6B96"/>
    <w:rsid w:val="00DA6BA4"/>
    <w:rsid w:val="00DA6CA0"/>
    <w:rsid w:val="00DB00A4"/>
    <w:rsid w:val="00DB08F2"/>
    <w:rsid w:val="00DB0B2A"/>
    <w:rsid w:val="00DB57F9"/>
    <w:rsid w:val="00DB6D3F"/>
    <w:rsid w:val="00DB7EB7"/>
    <w:rsid w:val="00DC046F"/>
    <w:rsid w:val="00DC0A0D"/>
    <w:rsid w:val="00DC3AF4"/>
    <w:rsid w:val="00DC515B"/>
    <w:rsid w:val="00DC521B"/>
    <w:rsid w:val="00DC59FA"/>
    <w:rsid w:val="00DC5FB1"/>
    <w:rsid w:val="00DC69DF"/>
    <w:rsid w:val="00DC6F16"/>
    <w:rsid w:val="00DD007C"/>
    <w:rsid w:val="00DD046C"/>
    <w:rsid w:val="00DD07C1"/>
    <w:rsid w:val="00DD160B"/>
    <w:rsid w:val="00DD1D1C"/>
    <w:rsid w:val="00DD294B"/>
    <w:rsid w:val="00DD31B9"/>
    <w:rsid w:val="00DD4DDC"/>
    <w:rsid w:val="00DD7D44"/>
    <w:rsid w:val="00DD7E23"/>
    <w:rsid w:val="00DE07AE"/>
    <w:rsid w:val="00DE07C8"/>
    <w:rsid w:val="00DE0D6D"/>
    <w:rsid w:val="00DE3AE7"/>
    <w:rsid w:val="00DE3B4F"/>
    <w:rsid w:val="00DE65B5"/>
    <w:rsid w:val="00DF0AF5"/>
    <w:rsid w:val="00DF0D62"/>
    <w:rsid w:val="00DF0FDD"/>
    <w:rsid w:val="00DF1149"/>
    <w:rsid w:val="00DF1237"/>
    <w:rsid w:val="00DF243E"/>
    <w:rsid w:val="00DF24F7"/>
    <w:rsid w:val="00DF2F97"/>
    <w:rsid w:val="00DF50A1"/>
    <w:rsid w:val="00DF5BE5"/>
    <w:rsid w:val="00DF72DF"/>
    <w:rsid w:val="00DF7A3D"/>
    <w:rsid w:val="00E011CE"/>
    <w:rsid w:val="00E02CEE"/>
    <w:rsid w:val="00E0611F"/>
    <w:rsid w:val="00E069BB"/>
    <w:rsid w:val="00E077C1"/>
    <w:rsid w:val="00E0787E"/>
    <w:rsid w:val="00E10040"/>
    <w:rsid w:val="00E132E9"/>
    <w:rsid w:val="00E144E6"/>
    <w:rsid w:val="00E14F38"/>
    <w:rsid w:val="00E16721"/>
    <w:rsid w:val="00E16C69"/>
    <w:rsid w:val="00E1BD79"/>
    <w:rsid w:val="00E238C5"/>
    <w:rsid w:val="00E242F4"/>
    <w:rsid w:val="00E25346"/>
    <w:rsid w:val="00E27282"/>
    <w:rsid w:val="00E3096B"/>
    <w:rsid w:val="00E30D0A"/>
    <w:rsid w:val="00E31312"/>
    <w:rsid w:val="00E3269F"/>
    <w:rsid w:val="00E35676"/>
    <w:rsid w:val="00E35D4C"/>
    <w:rsid w:val="00E368C8"/>
    <w:rsid w:val="00E3776E"/>
    <w:rsid w:val="00E402C0"/>
    <w:rsid w:val="00E40AA8"/>
    <w:rsid w:val="00E4157A"/>
    <w:rsid w:val="00E41C99"/>
    <w:rsid w:val="00E4344B"/>
    <w:rsid w:val="00E43F34"/>
    <w:rsid w:val="00E4493F"/>
    <w:rsid w:val="00E45B68"/>
    <w:rsid w:val="00E5031F"/>
    <w:rsid w:val="00E50834"/>
    <w:rsid w:val="00E50A57"/>
    <w:rsid w:val="00E53B33"/>
    <w:rsid w:val="00E54068"/>
    <w:rsid w:val="00E54EAB"/>
    <w:rsid w:val="00E56848"/>
    <w:rsid w:val="00E6104A"/>
    <w:rsid w:val="00E6213A"/>
    <w:rsid w:val="00E628F6"/>
    <w:rsid w:val="00E63313"/>
    <w:rsid w:val="00E63BBF"/>
    <w:rsid w:val="00E64D25"/>
    <w:rsid w:val="00E66A84"/>
    <w:rsid w:val="00E73627"/>
    <w:rsid w:val="00E7390A"/>
    <w:rsid w:val="00E74774"/>
    <w:rsid w:val="00E75528"/>
    <w:rsid w:val="00E80BCB"/>
    <w:rsid w:val="00E8140C"/>
    <w:rsid w:val="00E81961"/>
    <w:rsid w:val="00E821A7"/>
    <w:rsid w:val="00E82873"/>
    <w:rsid w:val="00E83338"/>
    <w:rsid w:val="00E83B9A"/>
    <w:rsid w:val="00E901B5"/>
    <w:rsid w:val="00E9078A"/>
    <w:rsid w:val="00E90983"/>
    <w:rsid w:val="00E911F8"/>
    <w:rsid w:val="00E91AFB"/>
    <w:rsid w:val="00E92733"/>
    <w:rsid w:val="00E92B63"/>
    <w:rsid w:val="00E92FE0"/>
    <w:rsid w:val="00E9410F"/>
    <w:rsid w:val="00E951CA"/>
    <w:rsid w:val="00E95AC1"/>
    <w:rsid w:val="00EA1D9E"/>
    <w:rsid w:val="00EA3E4B"/>
    <w:rsid w:val="00EA4668"/>
    <w:rsid w:val="00EA5A18"/>
    <w:rsid w:val="00EB09FF"/>
    <w:rsid w:val="00EB3CC6"/>
    <w:rsid w:val="00EC0385"/>
    <w:rsid w:val="00EC082E"/>
    <w:rsid w:val="00EC0D8C"/>
    <w:rsid w:val="00EC3958"/>
    <w:rsid w:val="00EC4BC6"/>
    <w:rsid w:val="00EC508A"/>
    <w:rsid w:val="00EC5E25"/>
    <w:rsid w:val="00EC6862"/>
    <w:rsid w:val="00EC7149"/>
    <w:rsid w:val="00EC792B"/>
    <w:rsid w:val="00ED0073"/>
    <w:rsid w:val="00ED228A"/>
    <w:rsid w:val="00ED25AA"/>
    <w:rsid w:val="00ED38EE"/>
    <w:rsid w:val="00ED3B92"/>
    <w:rsid w:val="00ED42AA"/>
    <w:rsid w:val="00ED4D27"/>
    <w:rsid w:val="00ED55EB"/>
    <w:rsid w:val="00ED5705"/>
    <w:rsid w:val="00ED71E1"/>
    <w:rsid w:val="00EE00DB"/>
    <w:rsid w:val="00EE12B8"/>
    <w:rsid w:val="00EE12D4"/>
    <w:rsid w:val="00EE21AC"/>
    <w:rsid w:val="00EE3AD4"/>
    <w:rsid w:val="00EE4091"/>
    <w:rsid w:val="00EE78EB"/>
    <w:rsid w:val="00EE7DEE"/>
    <w:rsid w:val="00EF02A4"/>
    <w:rsid w:val="00EF242E"/>
    <w:rsid w:val="00EF3D15"/>
    <w:rsid w:val="00EF40CB"/>
    <w:rsid w:val="00EF4172"/>
    <w:rsid w:val="00EF4BBB"/>
    <w:rsid w:val="00EF5881"/>
    <w:rsid w:val="00F00D62"/>
    <w:rsid w:val="00F01DDC"/>
    <w:rsid w:val="00F03198"/>
    <w:rsid w:val="00F032A2"/>
    <w:rsid w:val="00F03C4C"/>
    <w:rsid w:val="00F0416C"/>
    <w:rsid w:val="00F07E4A"/>
    <w:rsid w:val="00F10634"/>
    <w:rsid w:val="00F10A6D"/>
    <w:rsid w:val="00F113CD"/>
    <w:rsid w:val="00F1241C"/>
    <w:rsid w:val="00F12EF4"/>
    <w:rsid w:val="00F15496"/>
    <w:rsid w:val="00F15F65"/>
    <w:rsid w:val="00F16211"/>
    <w:rsid w:val="00F168FD"/>
    <w:rsid w:val="00F21C8A"/>
    <w:rsid w:val="00F27A7F"/>
    <w:rsid w:val="00F31F18"/>
    <w:rsid w:val="00F321C5"/>
    <w:rsid w:val="00F324E9"/>
    <w:rsid w:val="00F325C7"/>
    <w:rsid w:val="00F32CDD"/>
    <w:rsid w:val="00F344B3"/>
    <w:rsid w:val="00F34952"/>
    <w:rsid w:val="00F34BBD"/>
    <w:rsid w:val="00F35367"/>
    <w:rsid w:val="00F3565D"/>
    <w:rsid w:val="00F37265"/>
    <w:rsid w:val="00F37D9B"/>
    <w:rsid w:val="00F40A72"/>
    <w:rsid w:val="00F41076"/>
    <w:rsid w:val="00F41096"/>
    <w:rsid w:val="00F419DD"/>
    <w:rsid w:val="00F41DD0"/>
    <w:rsid w:val="00F4394E"/>
    <w:rsid w:val="00F4455C"/>
    <w:rsid w:val="00F449FB"/>
    <w:rsid w:val="00F45024"/>
    <w:rsid w:val="00F50C16"/>
    <w:rsid w:val="00F511A1"/>
    <w:rsid w:val="00F5198D"/>
    <w:rsid w:val="00F52E1B"/>
    <w:rsid w:val="00F552F8"/>
    <w:rsid w:val="00F55948"/>
    <w:rsid w:val="00F56046"/>
    <w:rsid w:val="00F571FD"/>
    <w:rsid w:val="00F60B18"/>
    <w:rsid w:val="00F60F70"/>
    <w:rsid w:val="00F6147E"/>
    <w:rsid w:val="00F64985"/>
    <w:rsid w:val="00F65D09"/>
    <w:rsid w:val="00F66314"/>
    <w:rsid w:val="00F67140"/>
    <w:rsid w:val="00F71576"/>
    <w:rsid w:val="00F7248F"/>
    <w:rsid w:val="00F72654"/>
    <w:rsid w:val="00F806A1"/>
    <w:rsid w:val="00F816F9"/>
    <w:rsid w:val="00F81D47"/>
    <w:rsid w:val="00F82931"/>
    <w:rsid w:val="00F838B6"/>
    <w:rsid w:val="00F8535B"/>
    <w:rsid w:val="00F86285"/>
    <w:rsid w:val="00F872EC"/>
    <w:rsid w:val="00F878CC"/>
    <w:rsid w:val="00F87FFC"/>
    <w:rsid w:val="00F91B39"/>
    <w:rsid w:val="00F93A1D"/>
    <w:rsid w:val="00F95537"/>
    <w:rsid w:val="00F9692C"/>
    <w:rsid w:val="00FA3F6A"/>
    <w:rsid w:val="00FA741A"/>
    <w:rsid w:val="00FB0A1A"/>
    <w:rsid w:val="00FB1722"/>
    <w:rsid w:val="00FB2842"/>
    <w:rsid w:val="00FB4A04"/>
    <w:rsid w:val="00FB4A34"/>
    <w:rsid w:val="00FC03C1"/>
    <w:rsid w:val="00FC075B"/>
    <w:rsid w:val="00FC150D"/>
    <w:rsid w:val="00FC40D9"/>
    <w:rsid w:val="00FC4305"/>
    <w:rsid w:val="00FC4F96"/>
    <w:rsid w:val="00FD01E6"/>
    <w:rsid w:val="00FD137D"/>
    <w:rsid w:val="00FD2026"/>
    <w:rsid w:val="00FD2DB8"/>
    <w:rsid w:val="00FD3C93"/>
    <w:rsid w:val="00FD3F41"/>
    <w:rsid w:val="00FD4146"/>
    <w:rsid w:val="00FD4DFB"/>
    <w:rsid w:val="00FD5278"/>
    <w:rsid w:val="00FD5452"/>
    <w:rsid w:val="00FD575A"/>
    <w:rsid w:val="00FD59FE"/>
    <w:rsid w:val="00FD5BCF"/>
    <w:rsid w:val="00FD5DC5"/>
    <w:rsid w:val="00FD75A2"/>
    <w:rsid w:val="00FD78A9"/>
    <w:rsid w:val="00FE4CEA"/>
    <w:rsid w:val="00FE4CFA"/>
    <w:rsid w:val="00FF19C1"/>
    <w:rsid w:val="00FF386C"/>
    <w:rsid w:val="00FF3E5F"/>
    <w:rsid w:val="00FF4CE4"/>
    <w:rsid w:val="00FF5EC7"/>
    <w:rsid w:val="00FF7F7A"/>
    <w:rsid w:val="01021D4B"/>
    <w:rsid w:val="0142C991"/>
    <w:rsid w:val="01440B9C"/>
    <w:rsid w:val="014D8C91"/>
    <w:rsid w:val="017EB682"/>
    <w:rsid w:val="018DE53E"/>
    <w:rsid w:val="019DB385"/>
    <w:rsid w:val="01B6CA77"/>
    <w:rsid w:val="02007814"/>
    <w:rsid w:val="020A9685"/>
    <w:rsid w:val="020AF9DA"/>
    <w:rsid w:val="021E8880"/>
    <w:rsid w:val="0245D7FB"/>
    <w:rsid w:val="025CD4EE"/>
    <w:rsid w:val="02717830"/>
    <w:rsid w:val="02A1514F"/>
    <w:rsid w:val="02B4FDD3"/>
    <w:rsid w:val="02BA3189"/>
    <w:rsid w:val="02C9FC77"/>
    <w:rsid w:val="02CB3545"/>
    <w:rsid w:val="02E5C08E"/>
    <w:rsid w:val="02F0FB10"/>
    <w:rsid w:val="02FD184D"/>
    <w:rsid w:val="030F4F43"/>
    <w:rsid w:val="0310337E"/>
    <w:rsid w:val="03518381"/>
    <w:rsid w:val="0354379A"/>
    <w:rsid w:val="036F7339"/>
    <w:rsid w:val="039C4875"/>
    <w:rsid w:val="043C13A7"/>
    <w:rsid w:val="043ECDF1"/>
    <w:rsid w:val="044CDDDC"/>
    <w:rsid w:val="0470A41F"/>
    <w:rsid w:val="047BAC5E"/>
    <w:rsid w:val="0489744E"/>
    <w:rsid w:val="048A6880"/>
    <w:rsid w:val="04AC03DF"/>
    <w:rsid w:val="04BF3242"/>
    <w:rsid w:val="04C3D8B3"/>
    <w:rsid w:val="04C9E22A"/>
    <w:rsid w:val="04CC056A"/>
    <w:rsid w:val="04E4AA6A"/>
    <w:rsid w:val="052B0757"/>
    <w:rsid w:val="053818D6"/>
    <w:rsid w:val="0550378C"/>
    <w:rsid w:val="057ABD5E"/>
    <w:rsid w:val="0580A1A5"/>
    <w:rsid w:val="05D30CCE"/>
    <w:rsid w:val="05F29590"/>
    <w:rsid w:val="060FC4AB"/>
    <w:rsid w:val="061C0886"/>
    <w:rsid w:val="061ECA4A"/>
    <w:rsid w:val="063A88AA"/>
    <w:rsid w:val="0647D440"/>
    <w:rsid w:val="064DA403"/>
    <w:rsid w:val="065418A7"/>
    <w:rsid w:val="0659A587"/>
    <w:rsid w:val="068C7E42"/>
    <w:rsid w:val="06B5A02F"/>
    <w:rsid w:val="06C0AAEA"/>
    <w:rsid w:val="06C2E384"/>
    <w:rsid w:val="06E08B58"/>
    <w:rsid w:val="06F235F5"/>
    <w:rsid w:val="06F24944"/>
    <w:rsid w:val="06F7FCAE"/>
    <w:rsid w:val="071C7206"/>
    <w:rsid w:val="0741A877"/>
    <w:rsid w:val="0748FD39"/>
    <w:rsid w:val="074BFA62"/>
    <w:rsid w:val="078B7F84"/>
    <w:rsid w:val="079A38F0"/>
    <w:rsid w:val="07F106E0"/>
    <w:rsid w:val="08347992"/>
    <w:rsid w:val="085F587C"/>
    <w:rsid w:val="086B4032"/>
    <w:rsid w:val="08AC7B42"/>
    <w:rsid w:val="08D4BDEC"/>
    <w:rsid w:val="08E46407"/>
    <w:rsid w:val="08E5828F"/>
    <w:rsid w:val="0902E379"/>
    <w:rsid w:val="091AC1E3"/>
    <w:rsid w:val="09244CBF"/>
    <w:rsid w:val="092FE6DB"/>
    <w:rsid w:val="093092DB"/>
    <w:rsid w:val="09351D48"/>
    <w:rsid w:val="09487347"/>
    <w:rsid w:val="09512888"/>
    <w:rsid w:val="0963B257"/>
    <w:rsid w:val="097AC327"/>
    <w:rsid w:val="09834763"/>
    <w:rsid w:val="09C4AEA5"/>
    <w:rsid w:val="09E63F8F"/>
    <w:rsid w:val="09F5CEE0"/>
    <w:rsid w:val="0A09FECC"/>
    <w:rsid w:val="0A194789"/>
    <w:rsid w:val="0A710463"/>
    <w:rsid w:val="0A803468"/>
    <w:rsid w:val="0AB69244"/>
    <w:rsid w:val="0AC606B3"/>
    <w:rsid w:val="0AC69209"/>
    <w:rsid w:val="0B16BA36"/>
    <w:rsid w:val="0B211526"/>
    <w:rsid w:val="0B21A5F4"/>
    <w:rsid w:val="0B23B29E"/>
    <w:rsid w:val="0B433B5D"/>
    <w:rsid w:val="0B59106F"/>
    <w:rsid w:val="0B68A92F"/>
    <w:rsid w:val="0B7187AB"/>
    <w:rsid w:val="0B9A9D72"/>
    <w:rsid w:val="0B9C02F6"/>
    <w:rsid w:val="0BC8A573"/>
    <w:rsid w:val="0BEA8522"/>
    <w:rsid w:val="0BFE50E1"/>
    <w:rsid w:val="0C0BC4ED"/>
    <w:rsid w:val="0C2047E4"/>
    <w:rsid w:val="0C2E085D"/>
    <w:rsid w:val="0C439C0D"/>
    <w:rsid w:val="0C4A0666"/>
    <w:rsid w:val="0C54ECD6"/>
    <w:rsid w:val="0C726E4C"/>
    <w:rsid w:val="0C7B9E92"/>
    <w:rsid w:val="0C9B1D4D"/>
    <w:rsid w:val="0CA00997"/>
    <w:rsid w:val="0CA2CC57"/>
    <w:rsid w:val="0CB9C105"/>
    <w:rsid w:val="0CBE1F0F"/>
    <w:rsid w:val="0D04959D"/>
    <w:rsid w:val="0D786373"/>
    <w:rsid w:val="0DB5A2A6"/>
    <w:rsid w:val="0DC3967A"/>
    <w:rsid w:val="0DD3005D"/>
    <w:rsid w:val="0DDF8260"/>
    <w:rsid w:val="0DFDA775"/>
    <w:rsid w:val="0E3E2E86"/>
    <w:rsid w:val="0EA3BB16"/>
    <w:rsid w:val="0EAA9A56"/>
    <w:rsid w:val="0EE31B97"/>
    <w:rsid w:val="0EE6E8A2"/>
    <w:rsid w:val="0F0941AA"/>
    <w:rsid w:val="0F42DC0F"/>
    <w:rsid w:val="0F7B52C1"/>
    <w:rsid w:val="0F872097"/>
    <w:rsid w:val="0F8A0367"/>
    <w:rsid w:val="0FADEE77"/>
    <w:rsid w:val="0FB90BFC"/>
    <w:rsid w:val="0FDFB18B"/>
    <w:rsid w:val="0FE4771F"/>
    <w:rsid w:val="0FEF4A8F"/>
    <w:rsid w:val="10040EB4"/>
    <w:rsid w:val="10110B71"/>
    <w:rsid w:val="10765217"/>
    <w:rsid w:val="107ACB7D"/>
    <w:rsid w:val="1097FE4C"/>
    <w:rsid w:val="10D897A5"/>
    <w:rsid w:val="10F2A51F"/>
    <w:rsid w:val="10F76372"/>
    <w:rsid w:val="1104A4BA"/>
    <w:rsid w:val="1125D3C8"/>
    <w:rsid w:val="11943D95"/>
    <w:rsid w:val="119C0C3A"/>
    <w:rsid w:val="11A02F37"/>
    <w:rsid w:val="11F08BF2"/>
    <w:rsid w:val="1200420A"/>
    <w:rsid w:val="1209D505"/>
    <w:rsid w:val="121D8356"/>
    <w:rsid w:val="12211DA4"/>
    <w:rsid w:val="12284EE9"/>
    <w:rsid w:val="123A1004"/>
    <w:rsid w:val="1269A24A"/>
    <w:rsid w:val="126B2EA9"/>
    <w:rsid w:val="12B7FF1A"/>
    <w:rsid w:val="12D343A7"/>
    <w:rsid w:val="12DF14E6"/>
    <w:rsid w:val="1316D53F"/>
    <w:rsid w:val="13260FD6"/>
    <w:rsid w:val="13772C39"/>
    <w:rsid w:val="139EC8F0"/>
    <w:rsid w:val="13BCEE05"/>
    <w:rsid w:val="13DE5116"/>
    <w:rsid w:val="140331E5"/>
    <w:rsid w:val="1446D65E"/>
    <w:rsid w:val="144A119A"/>
    <w:rsid w:val="1483AA8A"/>
    <w:rsid w:val="14980383"/>
    <w:rsid w:val="14A15CF5"/>
    <w:rsid w:val="14F045A1"/>
    <w:rsid w:val="14F1E884"/>
    <w:rsid w:val="151AD9A1"/>
    <w:rsid w:val="1546503A"/>
    <w:rsid w:val="15562A26"/>
    <w:rsid w:val="1585931B"/>
    <w:rsid w:val="15D3ED3C"/>
    <w:rsid w:val="15DA86DF"/>
    <w:rsid w:val="15FB15E8"/>
    <w:rsid w:val="16078B81"/>
    <w:rsid w:val="161B8DD6"/>
    <w:rsid w:val="161DC9DC"/>
    <w:rsid w:val="1643754D"/>
    <w:rsid w:val="1654BD6C"/>
    <w:rsid w:val="1665E590"/>
    <w:rsid w:val="16E6B6F8"/>
    <w:rsid w:val="17054AFD"/>
    <w:rsid w:val="1706F914"/>
    <w:rsid w:val="1735E8F8"/>
    <w:rsid w:val="173DE68A"/>
    <w:rsid w:val="1755CE24"/>
    <w:rsid w:val="1784DAF1"/>
    <w:rsid w:val="1794BD52"/>
    <w:rsid w:val="17CF4E7A"/>
    <w:rsid w:val="17D0F38F"/>
    <w:rsid w:val="17DDCFF4"/>
    <w:rsid w:val="17FAD3F9"/>
    <w:rsid w:val="17FFBC13"/>
    <w:rsid w:val="1815266F"/>
    <w:rsid w:val="1833D06E"/>
    <w:rsid w:val="1836455F"/>
    <w:rsid w:val="18536F9A"/>
    <w:rsid w:val="187C7748"/>
    <w:rsid w:val="1882DFCD"/>
    <w:rsid w:val="18CFF002"/>
    <w:rsid w:val="18DD1152"/>
    <w:rsid w:val="19251B54"/>
    <w:rsid w:val="192E74EB"/>
    <w:rsid w:val="19377945"/>
    <w:rsid w:val="1942C294"/>
    <w:rsid w:val="194D3F69"/>
    <w:rsid w:val="19577645"/>
    <w:rsid w:val="1959AD54"/>
    <w:rsid w:val="19B4CA4D"/>
    <w:rsid w:val="19C418ED"/>
    <w:rsid w:val="19DBA867"/>
    <w:rsid w:val="19DF1ABF"/>
    <w:rsid w:val="19E21CC1"/>
    <w:rsid w:val="19F3B64E"/>
    <w:rsid w:val="19F779F6"/>
    <w:rsid w:val="1A1AF4B2"/>
    <w:rsid w:val="1A27214D"/>
    <w:rsid w:val="1A292B74"/>
    <w:rsid w:val="1A537E23"/>
    <w:rsid w:val="1A5ABDDD"/>
    <w:rsid w:val="1A76408E"/>
    <w:rsid w:val="1A7681F4"/>
    <w:rsid w:val="1A83C137"/>
    <w:rsid w:val="1AC647DD"/>
    <w:rsid w:val="1AEFD00C"/>
    <w:rsid w:val="1AF72460"/>
    <w:rsid w:val="1B07CE5A"/>
    <w:rsid w:val="1B09A537"/>
    <w:rsid w:val="1B48A9C3"/>
    <w:rsid w:val="1B580F6B"/>
    <w:rsid w:val="1B8D6609"/>
    <w:rsid w:val="1BA750A4"/>
    <w:rsid w:val="1BAA30FC"/>
    <w:rsid w:val="1BDED504"/>
    <w:rsid w:val="1C0E7540"/>
    <w:rsid w:val="1C3904CB"/>
    <w:rsid w:val="1CA272A8"/>
    <w:rsid w:val="1D529574"/>
    <w:rsid w:val="1D5AB843"/>
    <w:rsid w:val="1D70FCED"/>
    <w:rsid w:val="1D9F2C4C"/>
    <w:rsid w:val="1DADA3E7"/>
    <w:rsid w:val="1DC805CC"/>
    <w:rsid w:val="1DC8BA76"/>
    <w:rsid w:val="1E13CB3F"/>
    <w:rsid w:val="1E1A950E"/>
    <w:rsid w:val="1E1BE516"/>
    <w:rsid w:val="1E357BBC"/>
    <w:rsid w:val="1E37DA92"/>
    <w:rsid w:val="1E714CBE"/>
    <w:rsid w:val="1E775806"/>
    <w:rsid w:val="1E9A66D2"/>
    <w:rsid w:val="1EDA9B61"/>
    <w:rsid w:val="1EE7D586"/>
    <w:rsid w:val="1F123521"/>
    <w:rsid w:val="1F158736"/>
    <w:rsid w:val="1F2D0CD9"/>
    <w:rsid w:val="1F4E87FB"/>
    <w:rsid w:val="1F78D4B8"/>
    <w:rsid w:val="1F853C3C"/>
    <w:rsid w:val="1F91507C"/>
    <w:rsid w:val="1F98DAEB"/>
    <w:rsid w:val="1F9EA9EF"/>
    <w:rsid w:val="1FA7D7A3"/>
    <w:rsid w:val="1FB7B577"/>
    <w:rsid w:val="1FD14C1D"/>
    <w:rsid w:val="1FDD770C"/>
    <w:rsid w:val="1FF1052B"/>
    <w:rsid w:val="2017DDA4"/>
    <w:rsid w:val="201E1A91"/>
    <w:rsid w:val="203D2FC5"/>
    <w:rsid w:val="203D8008"/>
    <w:rsid w:val="20557F20"/>
    <w:rsid w:val="2058E636"/>
    <w:rsid w:val="206E83EA"/>
    <w:rsid w:val="2083A5E7"/>
    <w:rsid w:val="2094D28D"/>
    <w:rsid w:val="20CC59B5"/>
    <w:rsid w:val="20D03348"/>
    <w:rsid w:val="20ECF953"/>
    <w:rsid w:val="20FB0B83"/>
    <w:rsid w:val="212CD414"/>
    <w:rsid w:val="215385D8"/>
    <w:rsid w:val="2168E72D"/>
    <w:rsid w:val="217D7E69"/>
    <w:rsid w:val="21DFB108"/>
    <w:rsid w:val="2228ECB2"/>
    <w:rsid w:val="22294261"/>
    <w:rsid w:val="2249ABBB"/>
    <w:rsid w:val="224B5871"/>
    <w:rsid w:val="2270361B"/>
    <w:rsid w:val="229A0043"/>
    <w:rsid w:val="22D09515"/>
    <w:rsid w:val="22D6018B"/>
    <w:rsid w:val="22D8833F"/>
    <w:rsid w:val="2374E1CA"/>
    <w:rsid w:val="2390FF4F"/>
    <w:rsid w:val="244909E0"/>
    <w:rsid w:val="246F08CF"/>
    <w:rsid w:val="2484DE49"/>
    <w:rsid w:val="24BEC89B"/>
    <w:rsid w:val="24E9A10E"/>
    <w:rsid w:val="2512E869"/>
    <w:rsid w:val="251386EC"/>
    <w:rsid w:val="2523C963"/>
    <w:rsid w:val="2566999C"/>
    <w:rsid w:val="258F1B4B"/>
    <w:rsid w:val="2611F4BA"/>
    <w:rsid w:val="26325D6D"/>
    <w:rsid w:val="263493A9"/>
    <w:rsid w:val="2646E886"/>
    <w:rsid w:val="2653EDE7"/>
    <w:rsid w:val="266EA91C"/>
    <w:rsid w:val="268461EA"/>
    <w:rsid w:val="268E37CD"/>
    <w:rsid w:val="26BB92F5"/>
    <w:rsid w:val="27351F54"/>
    <w:rsid w:val="27607B89"/>
    <w:rsid w:val="2772FA15"/>
    <w:rsid w:val="277BD969"/>
    <w:rsid w:val="27A78379"/>
    <w:rsid w:val="27CD8201"/>
    <w:rsid w:val="27F07677"/>
    <w:rsid w:val="2851AF70"/>
    <w:rsid w:val="2854E51E"/>
    <w:rsid w:val="28657BEB"/>
    <w:rsid w:val="2865ED1B"/>
    <w:rsid w:val="288F9661"/>
    <w:rsid w:val="289B7CE5"/>
    <w:rsid w:val="28A098A9"/>
    <w:rsid w:val="28CDFAD2"/>
    <w:rsid w:val="28F88CE1"/>
    <w:rsid w:val="28FC47D6"/>
    <w:rsid w:val="291193E7"/>
    <w:rsid w:val="29249D63"/>
    <w:rsid w:val="292632D6"/>
    <w:rsid w:val="2938DA29"/>
    <w:rsid w:val="293B5BBC"/>
    <w:rsid w:val="297C0820"/>
    <w:rsid w:val="297E8948"/>
    <w:rsid w:val="29ACDA5A"/>
    <w:rsid w:val="29C5E23D"/>
    <w:rsid w:val="29EBAB3F"/>
    <w:rsid w:val="2A053FD8"/>
    <w:rsid w:val="2A10A804"/>
    <w:rsid w:val="2A12F367"/>
    <w:rsid w:val="2A1D8686"/>
    <w:rsid w:val="2A4C5AFF"/>
    <w:rsid w:val="2A52C887"/>
    <w:rsid w:val="2A8D6077"/>
    <w:rsid w:val="2A9A2421"/>
    <w:rsid w:val="2AA86FE6"/>
    <w:rsid w:val="2AA99DFC"/>
    <w:rsid w:val="2AC4DA10"/>
    <w:rsid w:val="2AC87786"/>
    <w:rsid w:val="2AE3A7AF"/>
    <w:rsid w:val="2AEF153D"/>
    <w:rsid w:val="2AFD353D"/>
    <w:rsid w:val="2B0522C3"/>
    <w:rsid w:val="2B126C23"/>
    <w:rsid w:val="2B362EC3"/>
    <w:rsid w:val="2B6C6FD3"/>
    <w:rsid w:val="2B77E68D"/>
    <w:rsid w:val="2B799D09"/>
    <w:rsid w:val="2BAEC3C8"/>
    <w:rsid w:val="2BBB5988"/>
    <w:rsid w:val="2BDAD300"/>
    <w:rsid w:val="2C13E681"/>
    <w:rsid w:val="2C2D0970"/>
    <w:rsid w:val="2C49905D"/>
    <w:rsid w:val="2C4B38A6"/>
    <w:rsid w:val="2C915A72"/>
    <w:rsid w:val="2C9BC3A3"/>
    <w:rsid w:val="2CAE3C84"/>
    <w:rsid w:val="2CD74F43"/>
    <w:rsid w:val="2CE398DC"/>
    <w:rsid w:val="2D0A30BB"/>
    <w:rsid w:val="2D0ED30C"/>
    <w:rsid w:val="2D13B6EE"/>
    <w:rsid w:val="2D17D9E4"/>
    <w:rsid w:val="2D2AD479"/>
    <w:rsid w:val="2D3C1FB1"/>
    <w:rsid w:val="2D43C6D4"/>
    <w:rsid w:val="2D49BCAA"/>
    <w:rsid w:val="2D68B93E"/>
    <w:rsid w:val="2D83B321"/>
    <w:rsid w:val="2D9608A1"/>
    <w:rsid w:val="2DAA5414"/>
    <w:rsid w:val="2E073577"/>
    <w:rsid w:val="2E1A3015"/>
    <w:rsid w:val="2E44E8EC"/>
    <w:rsid w:val="2E4A0CE5"/>
    <w:rsid w:val="2E4DB83E"/>
    <w:rsid w:val="2E91701B"/>
    <w:rsid w:val="2E9E7078"/>
    <w:rsid w:val="2EE68F8A"/>
    <w:rsid w:val="2EF87274"/>
    <w:rsid w:val="2EFF8CE7"/>
    <w:rsid w:val="2F07C569"/>
    <w:rsid w:val="2F14761C"/>
    <w:rsid w:val="2F1795FC"/>
    <w:rsid w:val="2F46898C"/>
    <w:rsid w:val="2F581679"/>
    <w:rsid w:val="2FF8E95C"/>
    <w:rsid w:val="305FB9B5"/>
    <w:rsid w:val="3098C639"/>
    <w:rsid w:val="30A05A00"/>
    <w:rsid w:val="30BB53E3"/>
    <w:rsid w:val="30CD2EB5"/>
    <w:rsid w:val="313096C0"/>
    <w:rsid w:val="31473E3A"/>
    <w:rsid w:val="31545D84"/>
    <w:rsid w:val="31557754"/>
    <w:rsid w:val="3160C4C7"/>
    <w:rsid w:val="3169A1A7"/>
    <w:rsid w:val="31746447"/>
    <w:rsid w:val="317C89AE"/>
    <w:rsid w:val="31886B9E"/>
    <w:rsid w:val="31BA31B0"/>
    <w:rsid w:val="321E054C"/>
    <w:rsid w:val="32372DA9"/>
    <w:rsid w:val="324BE84F"/>
    <w:rsid w:val="324E0EF9"/>
    <w:rsid w:val="324EFEDD"/>
    <w:rsid w:val="3268273A"/>
    <w:rsid w:val="3297CD98"/>
    <w:rsid w:val="329B874E"/>
    <w:rsid w:val="32D5DF7F"/>
    <w:rsid w:val="32DAA69A"/>
    <w:rsid w:val="32E79D6B"/>
    <w:rsid w:val="331034A8"/>
    <w:rsid w:val="333BA26C"/>
    <w:rsid w:val="334EFBD6"/>
    <w:rsid w:val="3350A8D3"/>
    <w:rsid w:val="3374B1F8"/>
    <w:rsid w:val="3380EDA0"/>
    <w:rsid w:val="33885BBF"/>
    <w:rsid w:val="33BE84A9"/>
    <w:rsid w:val="33E06BB1"/>
    <w:rsid w:val="3404CF77"/>
    <w:rsid w:val="3445CEF4"/>
    <w:rsid w:val="34477F93"/>
    <w:rsid w:val="344A03CF"/>
    <w:rsid w:val="3464F9D0"/>
    <w:rsid w:val="34C13BEF"/>
    <w:rsid w:val="34C459C3"/>
    <w:rsid w:val="34F79F01"/>
    <w:rsid w:val="3504EA5E"/>
    <w:rsid w:val="35233EEE"/>
    <w:rsid w:val="3555A60E"/>
    <w:rsid w:val="3569EA29"/>
    <w:rsid w:val="357706ED"/>
    <w:rsid w:val="357C32BB"/>
    <w:rsid w:val="35957BA0"/>
    <w:rsid w:val="359DD308"/>
    <w:rsid w:val="35C69542"/>
    <w:rsid w:val="35CBEC20"/>
    <w:rsid w:val="35D17DD2"/>
    <w:rsid w:val="35DEB983"/>
    <w:rsid w:val="35F3DDA1"/>
    <w:rsid w:val="361D2E5C"/>
    <w:rsid w:val="361F6A5F"/>
    <w:rsid w:val="3633B6E5"/>
    <w:rsid w:val="3635D440"/>
    <w:rsid w:val="3647D56A"/>
    <w:rsid w:val="3654C083"/>
    <w:rsid w:val="365D0C50"/>
    <w:rsid w:val="365EE2CD"/>
    <w:rsid w:val="366AC9E0"/>
    <w:rsid w:val="36A5951F"/>
    <w:rsid w:val="36AF5A5A"/>
    <w:rsid w:val="36B88E62"/>
    <w:rsid w:val="36CEB2B2"/>
    <w:rsid w:val="36DF4961"/>
    <w:rsid w:val="36EFFEB2"/>
    <w:rsid w:val="370227A5"/>
    <w:rsid w:val="37157DE6"/>
    <w:rsid w:val="3725D5AD"/>
    <w:rsid w:val="373CC1C5"/>
    <w:rsid w:val="3759AC89"/>
    <w:rsid w:val="377A29F9"/>
    <w:rsid w:val="37A9EF31"/>
    <w:rsid w:val="37AE3636"/>
    <w:rsid w:val="37ED71E4"/>
    <w:rsid w:val="37F1AE10"/>
    <w:rsid w:val="37FA4ED4"/>
    <w:rsid w:val="38017C8E"/>
    <w:rsid w:val="388CD3F8"/>
    <w:rsid w:val="388D46D0"/>
    <w:rsid w:val="38B58CDA"/>
    <w:rsid w:val="38F32890"/>
    <w:rsid w:val="391D74F2"/>
    <w:rsid w:val="392CFABC"/>
    <w:rsid w:val="3953D95D"/>
    <w:rsid w:val="39593FE7"/>
    <w:rsid w:val="395BF21A"/>
    <w:rsid w:val="3976920C"/>
    <w:rsid w:val="398E8C7E"/>
    <w:rsid w:val="3994AD12"/>
    <w:rsid w:val="39CA1BB2"/>
    <w:rsid w:val="39D46C23"/>
    <w:rsid w:val="39F94674"/>
    <w:rsid w:val="3A1FEF2D"/>
    <w:rsid w:val="3A4A7810"/>
    <w:rsid w:val="3A623629"/>
    <w:rsid w:val="3A68ECC3"/>
    <w:rsid w:val="3A9D8E22"/>
    <w:rsid w:val="3AA1637B"/>
    <w:rsid w:val="3AA9CEB6"/>
    <w:rsid w:val="3AB94553"/>
    <w:rsid w:val="3AC40069"/>
    <w:rsid w:val="3B0CCF69"/>
    <w:rsid w:val="3B12DBB0"/>
    <w:rsid w:val="3B296F3F"/>
    <w:rsid w:val="3B2C5AEC"/>
    <w:rsid w:val="3B307D73"/>
    <w:rsid w:val="3B38F9CB"/>
    <w:rsid w:val="3B3902EE"/>
    <w:rsid w:val="3B4E5CFC"/>
    <w:rsid w:val="3B578E41"/>
    <w:rsid w:val="3B992949"/>
    <w:rsid w:val="3B9B1FCC"/>
    <w:rsid w:val="3BB7329E"/>
    <w:rsid w:val="3BC4E792"/>
    <w:rsid w:val="3BD474A1"/>
    <w:rsid w:val="3BE0D402"/>
    <w:rsid w:val="3BE40F3F"/>
    <w:rsid w:val="3BE64871"/>
    <w:rsid w:val="3C23A878"/>
    <w:rsid w:val="3C5EBF94"/>
    <w:rsid w:val="3C8C866E"/>
    <w:rsid w:val="3CB716EE"/>
    <w:rsid w:val="3CC0E307"/>
    <w:rsid w:val="3CCC4DD4"/>
    <w:rsid w:val="3D0F8251"/>
    <w:rsid w:val="3D15F0BE"/>
    <w:rsid w:val="3D3F0030"/>
    <w:rsid w:val="3D8218D2"/>
    <w:rsid w:val="3DA44894"/>
    <w:rsid w:val="3DAEB5F3"/>
    <w:rsid w:val="3DCB8CA4"/>
    <w:rsid w:val="3E0DC3DE"/>
    <w:rsid w:val="3E1E3523"/>
    <w:rsid w:val="3E3B5289"/>
    <w:rsid w:val="3E4A032F"/>
    <w:rsid w:val="3E60E538"/>
    <w:rsid w:val="3E98BB2C"/>
    <w:rsid w:val="3ECA81AD"/>
    <w:rsid w:val="3ECA8A58"/>
    <w:rsid w:val="3ECFDDA1"/>
    <w:rsid w:val="3EE36143"/>
    <w:rsid w:val="3EF36050"/>
    <w:rsid w:val="3EF9FE23"/>
    <w:rsid w:val="3EFD8E7B"/>
    <w:rsid w:val="3F07EF08"/>
    <w:rsid w:val="3F09683E"/>
    <w:rsid w:val="3F1AAD69"/>
    <w:rsid w:val="3F24C5FE"/>
    <w:rsid w:val="3F2D81E5"/>
    <w:rsid w:val="3F454511"/>
    <w:rsid w:val="3F56688B"/>
    <w:rsid w:val="3F69930E"/>
    <w:rsid w:val="3F7FF744"/>
    <w:rsid w:val="3F8B72C7"/>
    <w:rsid w:val="3FA6F21A"/>
    <w:rsid w:val="3FBB1B41"/>
    <w:rsid w:val="3FC39E03"/>
    <w:rsid w:val="3FC59A38"/>
    <w:rsid w:val="3FE03990"/>
    <w:rsid w:val="40200422"/>
    <w:rsid w:val="402FA653"/>
    <w:rsid w:val="4038CCF7"/>
    <w:rsid w:val="40469D24"/>
    <w:rsid w:val="4078E87F"/>
    <w:rsid w:val="408F30B1"/>
    <w:rsid w:val="4098C191"/>
    <w:rsid w:val="40A542F3"/>
    <w:rsid w:val="40D88F57"/>
    <w:rsid w:val="40E37E36"/>
    <w:rsid w:val="413EF377"/>
    <w:rsid w:val="41477C2A"/>
    <w:rsid w:val="415EEC5B"/>
    <w:rsid w:val="418A8811"/>
    <w:rsid w:val="41BE24A5"/>
    <w:rsid w:val="41EB3F6A"/>
    <w:rsid w:val="41F96E69"/>
    <w:rsid w:val="4222B1FD"/>
    <w:rsid w:val="422E56BB"/>
    <w:rsid w:val="42B2AE69"/>
    <w:rsid w:val="42CF80BA"/>
    <w:rsid w:val="42F59B5E"/>
    <w:rsid w:val="42FADCD8"/>
    <w:rsid w:val="43198614"/>
    <w:rsid w:val="43659B78"/>
    <w:rsid w:val="437908DD"/>
    <w:rsid w:val="43902D87"/>
    <w:rsid w:val="43CFF977"/>
    <w:rsid w:val="43ED4179"/>
    <w:rsid w:val="440374D9"/>
    <w:rsid w:val="440E9BDC"/>
    <w:rsid w:val="44154C57"/>
    <w:rsid w:val="441629EE"/>
    <w:rsid w:val="44392BB0"/>
    <w:rsid w:val="444B0700"/>
    <w:rsid w:val="44633551"/>
    <w:rsid w:val="44745A42"/>
    <w:rsid w:val="449D034B"/>
    <w:rsid w:val="449F4B94"/>
    <w:rsid w:val="44C3EEA8"/>
    <w:rsid w:val="44D3E272"/>
    <w:rsid w:val="45324EF2"/>
    <w:rsid w:val="4567355B"/>
    <w:rsid w:val="45ABD0FB"/>
    <w:rsid w:val="45B0FF8E"/>
    <w:rsid w:val="45D45357"/>
    <w:rsid w:val="45F84B01"/>
    <w:rsid w:val="46005B64"/>
    <w:rsid w:val="46282DE7"/>
    <w:rsid w:val="466541C8"/>
    <w:rsid w:val="466FB2D3"/>
    <w:rsid w:val="468120A3"/>
    <w:rsid w:val="46858A0A"/>
    <w:rsid w:val="46A924D4"/>
    <w:rsid w:val="46B96B02"/>
    <w:rsid w:val="46C7C2E5"/>
    <w:rsid w:val="46CD216E"/>
    <w:rsid w:val="46D8A4CE"/>
    <w:rsid w:val="46E36A23"/>
    <w:rsid w:val="46EAA6D7"/>
    <w:rsid w:val="472790D4"/>
    <w:rsid w:val="472DEB47"/>
    <w:rsid w:val="472FD25E"/>
    <w:rsid w:val="47566A8D"/>
    <w:rsid w:val="4758942D"/>
    <w:rsid w:val="47731668"/>
    <w:rsid w:val="478C1812"/>
    <w:rsid w:val="47BB0345"/>
    <w:rsid w:val="47C2751F"/>
    <w:rsid w:val="47D5780C"/>
    <w:rsid w:val="4809B8A4"/>
    <w:rsid w:val="484A764D"/>
    <w:rsid w:val="485C9749"/>
    <w:rsid w:val="4879BFA0"/>
    <w:rsid w:val="4885ADC0"/>
    <w:rsid w:val="48A68963"/>
    <w:rsid w:val="48B4C27D"/>
    <w:rsid w:val="48D4642B"/>
    <w:rsid w:val="493B8E06"/>
    <w:rsid w:val="495F64B7"/>
    <w:rsid w:val="4960C055"/>
    <w:rsid w:val="49B1551B"/>
    <w:rsid w:val="49B52EFB"/>
    <w:rsid w:val="49D22ACA"/>
    <w:rsid w:val="49D4DCFC"/>
    <w:rsid w:val="49E0C57C"/>
    <w:rsid w:val="4A13E29F"/>
    <w:rsid w:val="4A3E90D7"/>
    <w:rsid w:val="4A7E53C8"/>
    <w:rsid w:val="4AB35A7B"/>
    <w:rsid w:val="4ACDF441"/>
    <w:rsid w:val="4AFA15E1"/>
    <w:rsid w:val="4B1142E2"/>
    <w:rsid w:val="4B18FE12"/>
    <w:rsid w:val="4B210442"/>
    <w:rsid w:val="4B2A22D7"/>
    <w:rsid w:val="4B6CC779"/>
    <w:rsid w:val="4B9DD52D"/>
    <w:rsid w:val="4BEA1B24"/>
    <w:rsid w:val="4BF79227"/>
    <w:rsid w:val="4BFB01F7"/>
    <w:rsid w:val="4C10DEE7"/>
    <w:rsid w:val="4C72CAEC"/>
    <w:rsid w:val="4C7BC449"/>
    <w:rsid w:val="4C886067"/>
    <w:rsid w:val="4C9653F6"/>
    <w:rsid w:val="4C9855BB"/>
    <w:rsid w:val="4CECD139"/>
    <w:rsid w:val="4CF47454"/>
    <w:rsid w:val="4CFBD934"/>
    <w:rsid w:val="4D0E778A"/>
    <w:rsid w:val="4D26399D"/>
    <w:rsid w:val="4D33B7D2"/>
    <w:rsid w:val="4D6CCC02"/>
    <w:rsid w:val="4D85EB85"/>
    <w:rsid w:val="4D9CEE58"/>
    <w:rsid w:val="4DE1D60A"/>
    <w:rsid w:val="4DFD29B7"/>
    <w:rsid w:val="4E0D7F85"/>
    <w:rsid w:val="4E1E0A68"/>
    <w:rsid w:val="4E42123E"/>
    <w:rsid w:val="4E61C399"/>
    <w:rsid w:val="4E63B13F"/>
    <w:rsid w:val="4E729821"/>
    <w:rsid w:val="4E7AC4B8"/>
    <w:rsid w:val="4EAB0895"/>
    <w:rsid w:val="4EB45B8F"/>
    <w:rsid w:val="4EBF5ABE"/>
    <w:rsid w:val="4EC89CFC"/>
    <w:rsid w:val="4ECB8675"/>
    <w:rsid w:val="4EEADE48"/>
    <w:rsid w:val="4F1CBA14"/>
    <w:rsid w:val="4F533AD9"/>
    <w:rsid w:val="4F5A64C8"/>
    <w:rsid w:val="4F63C197"/>
    <w:rsid w:val="4F6A35F1"/>
    <w:rsid w:val="4FA73DAA"/>
    <w:rsid w:val="4FAEABF9"/>
    <w:rsid w:val="4FB21384"/>
    <w:rsid w:val="4FB259CA"/>
    <w:rsid w:val="4FBE56FF"/>
    <w:rsid w:val="4FCF6DBB"/>
    <w:rsid w:val="4FE692BB"/>
    <w:rsid w:val="4FEC6F35"/>
    <w:rsid w:val="4FED46B4"/>
    <w:rsid w:val="4FF88214"/>
    <w:rsid w:val="4FFD470D"/>
    <w:rsid w:val="500C87FE"/>
    <w:rsid w:val="507D74D6"/>
    <w:rsid w:val="509F1495"/>
    <w:rsid w:val="50A5273B"/>
    <w:rsid w:val="50BAD8D0"/>
    <w:rsid w:val="50CD74E6"/>
    <w:rsid w:val="50CD7D17"/>
    <w:rsid w:val="50CE3B39"/>
    <w:rsid w:val="50D44005"/>
    <w:rsid w:val="5132FA58"/>
    <w:rsid w:val="513F91ED"/>
    <w:rsid w:val="5191049B"/>
    <w:rsid w:val="51911B70"/>
    <w:rsid w:val="519D0BB6"/>
    <w:rsid w:val="51A8585F"/>
    <w:rsid w:val="520A0188"/>
    <w:rsid w:val="521A63C4"/>
    <w:rsid w:val="52927108"/>
    <w:rsid w:val="52CCA184"/>
    <w:rsid w:val="52CD7BF7"/>
    <w:rsid w:val="52CECAB9"/>
    <w:rsid w:val="5318C0A7"/>
    <w:rsid w:val="5364A131"/>
    <w:rsid w:val="53EB90E8"/>
    <w:rsid w:val="53EE8481"/>
    <w:rsid w:val="53FE18F8"/>
    <w:rsid w:val="540613DC"/>
    <w:rsid w:val="542E4169"/>
    <w:rsid w:val="5453F19C"/>
    <w:rsid w:val="54570B08"/>
    <w:rsid w:val="546BC092"/>
    <w:rsid w:val="5483443F"/>
    <w:rsid w:val="54BE0FEF"/>
    <w:rsid w:val="54F1B168"/>
    <w:rsid w:val="553AE011"/>
    <w:rsid w:val="558E4B8B"/>
    <w:rsid w:val="55A7EC48"/>
    <w:rsid w:val="55A9D1C3"/>
    <w:rsid w:val="55AA7C56"/>
    <w:rsid w:val="55DB40B4"/>
    <w:rsid w:val="562D9883"/>
    <w:rsid w:val="56411ED0"/>
    <w:rsid w:val="56474EC4"/>
    <w:rsid w:val="56704801"/>
    <w:rsid w:val="5695A730"/>
    <w:rsid w:val="56C4BE52"/>
    <w:rsid w:val="56CAF35A"/>
    <w:rsid w:val="56D1BF96"/>
    <w:rsid w:val="56DB2A90"/>
    <w:rsid w:val="56FC3362"/>
    <w:rsid w:val="571EBE18"/>
    <w:rsid w:val="57257BB3"/>
    <w:rsid w:val="57464CB7"/>
    <w:rsid w:val="57504B2B"/>
    <w:rsid w:val="575CE7C1"/>
    <w:rsid w:val="5784EF44"/>
    <w:rsid w:val="578CD6C8"/>
    <w:rsid w:val="57993238"/>
    <w:rsid w:val="57A5B9A6"/>
    <w:rsid w:val="57A910F2"/>
    <w:rsid w:val="57B88CA9"/>
    <w:rsid w:val="57BBA6A1"/>
    <w:rsid w:val="57BE1B55"/>
    <w:rsid w:val="57E75741"/>
    <w:rsid w:val="57F85899"/>
    <w:rsid w:val="5819B978"/>
    <w:rsid w:val="5860FEDE"/>
    <w:rsid w:val="588701F2"/>
    <w:rsid w:val="58A70011"/>
    <w:rsid w:val="58C47ED5"/>
    <w:rsid w:val="58E17285"/>
    <w:rsid w:val="58EFD820"/>
    <w:rsid w:val="596F5C50"/>
    <w:rsid w:val="59B589D9"/>
    <w:rsid w:val="59CB8637"/>
    <w:rsid w:val="59F620E2"/>
    <w:rsid w:val="5A801EE3"/>
    <w:rsid w:val="5A818D67"/>
    <w:rsid w:val="5A845A90"/>
    <w:rsid w:val="5AB2EB4F"/>
    <w:rsid w:val="5AF0CF48"/>
    <w:rsid w:val="5B04AA06"/>
    <w:rsid w:val="5B1F33BB"/>
    <w:rsid w:val="5B37E6E1"/>
    <w:rsid w:val="5B3D378F"/>
    <w:rsid w:val="5B515A3A"/>
    <w:rsid w:val="5B5947C0"/>
    <w:rsid w:val="5B97F20C"/>
    <w:rsid w:val="5B98A450"/>
    <w:rsid w:val="5BA7FC4B"/>
    <w:rsid w:val="5BB09187"/>
    <w:rsid w:val="5BC09970"/>
    <w:rsid w:val="5BCD72FB"/>
    <w:rsid w:val="5BE2F73A"/>
    <w:rsid w:val="5BECD812"/>
    <w:rsid w:val="5BEE183E"/>
    <w:rsid w:val="5BFE1964"/>
    <w:rsid w:val="5C051BA8"/>
    <w:rsid w:val="5C06BD7D"/>
    <w:rsid w:val="5C2228B7"/>
    <w:rsid w:val="5C2624C6"/>
    <w:rsid w:val="5C6D740D"/>
    <w:rsid w:val="5C93DD21"/>
    <w:rsid w:val="5CAA0244"/>
    <w:rsid w:val="5CCB0ADE"/>
    <w:rsid w:val="5CD2DFC3"/>
    <w:rsid w:val="5CD3B742"/>
    <w:rsid w:val="5CEC709C"/>
    <w:rsid w:val="5CED2A9B"/>
    <w:rsid w:val="5D2951B5"/>
    <w:rsid w:val="5D3A9096"/>
    <w:rsid w:val="5D3F4C03"/>
    <w:rsid w:val="5D4E2452"/>
    <w:rsid w:val="5D513736"/>
    <w:rsid w:val="5D90B2C9"/>
    <w:rsid w:val="5DA1D74B"/>
    <w:rsid w:val="5DD32FFE"/>
    <w:rsid w:val="5DD95BAA"/>
    <w:rsid w:val="5DE82310"/>
    <w:rsid w:val="5DF8ABA7"/>
    <w:rsid w:val="5E5BCAA9"/>
    <w:rsid w:val="5E73F66C"/>
    <w:rsid w:val="5E7B5F2B"/>
    <w:rsid w:val="5E90E882"/>
    <w:rsid w:val="5ECF80F0"/>
    <w:rsid w:val="5EFA25CB"/>
    <w:rsid w:val="5F11284C"/>
    <w:rsid w:val="5F12B5D7"/>
    <w:rsid w:val="5F1A97FC"/>
    <w:rsid w:val="5F31F77A"/>
    <w:rsid w:val="5F3DA7AC"/>
    <w:rsid w:val="5F515E9C"/>
    <w:rsid w:val="5FB57C6F"/>
    <w:rsid w:val="5FBA9DB1"/>
    <w:rsid w:val="5FD0DF1E"/>
    <w:rsid w:val="5FD90CBE"/>
    <w:rsid w:val="602CB8E3"/>
    <w:rsid w:val="6038CD0A"/>
    <w:rsid w:val="6044137C"/>
    <w:rsid w:val="6096CB0B"/>
    <w:rsid w:val="60AED0F5"/>
    <w:rsid w:val="60D116AE"/>
    <w:rsid w:val="60D4CE5C"/>
    <w:rsid w:val="60E293DF"/>
    <w:rsid w:val="60EB03EE"/>
    <w:rsid w:val="60ED2EFD"/>
    <w:rsid w:val="61015221"/>
    <w:rsid w:val="6102875B"/>
    <w:rsid w:val="6111F919"/>
    <w:rsid w:val="611B5E23"/>
    <w:rsid w:val="614EBDC6"/>
    <w:rsid w:val="61510BA8"/>
    <w:rsid w:val="6169F4EC"/>
    <w:rsid w:val="616A98D3"/>
    <w:rsid w:val="61C88944"/>
    <w:rsid w:val="61F6B8CB"/>
    <w:rsid w:val="620CA421"/>
    <w:rsid w:val="6220F0B1"/>
    <w:rsid w:val="623B60CC"/>
    <w:rsid w:val="62457269"/>
    <w:rsid w:val="6286D703"/>
    <w:rsid w:val="62A8BFE1"/>
    <w:rsid w:val="62C07111"/>
    <w:rsid w:val="62D2B78D"/>
    <w:rsid w:val="62DE8F14"/>
    <w:rsid w:val="62E3C75F"/>
    <w:rsid w:val="62EA65AE"/>
    <w:rsid w:val="62ECDC09"/>
    <w:rsid w:val="62EF9D05"/>
    <w:rsid w:val="634A6F6B"/>
    <w:rsid w:val="63611DDB"/>
    <w:rsid w:val="63C1A7B1"/>
    <w:rsid w:val="63C82EB6"/>
    <w:rsid w:val="63D66878"/>
    <w:rsid w:val="63F9F667"/>
    <w:rsid w:val="63FDDC2C"/>
    <w:rsid w:val="64133E59"/>
    <w:rsid w:val="641FD3E3"/>
    <w:rsid w:val="6424CFBF"/>
    <w:rsid w:val="642C4402"/>
    <w:rsid w:val="645C0CA0"/>
    <w:rsid w:val="647A5F75"/>
    <w:rsid w:val="6484353C"/>
    <w:rsid w:val="6488AC6A"/>
    <w:rsid w:val="64B0F5F8"/>
    <w:rsid w:val="64B3ED6D"/>
    <w:rsid w:val="64BD320C"/>
    <w:rsid w:val="64D2A258"/>
    <w:rsid w:val="64E3C5DF"/>
    <w:rsid w:val="65002A06"/>
    <w:rsid w:val="6529C2F1"/>
    <w:rsid w:val="6597E0B1"/>
    <w:rsid w:val="659DB605"/>
    <w:rsid w:val="659EE96D"/>
    <w:rsid w:val="65AECBCE"/>
    <w:rsid w:val="65AF0EBA"/>
    <w:rsid w:val="65B3DEAF"/>
    <w:rsid w:val="664A9EAA"/>
    <w:rsid w:val="667DD6D8"/>
    <w:rsid w:val="66926ABC"/>
    <w:rsid w:val="66A02FD1"/>
    <w:rsid w:val="66A3A593"/>
    <w:rsid w:val="66CD424A"/>
    <w:rsid w:val="66DDF21C"/>
    <w:rsid w:val="671779E5"/>
    <w:rsid w:val="6724C19B"/>
    <w:rsid w:val="6724DE57"/>
    <w:rsid w:val="6725A9E1"/>
    <w:rsid w:val="675FE93B"/>
    <w:rsid w:val="678A9FA7"/>
    <w:rsid w:val="67B1603C"/>
    <w:rsid w:val="67B73882"/>
    <w:rsid w:val="67EC444E"/>
    <w:rsid w:val="6826B7A0"/>
    <w:rsid w:val="68595A69"/>
    <w:rsid w:val="686163B3"/>
    <w:rsid w:val="686577A6"/>
    <w:rsid w:val="688F3E82"/>
    <w:rsid w:val="689F8191"/>
    <w:rsid w:val="68ABDDB5"/>
    <w:rsid w:val="68B9E2DA"/>
    <w:rsid w:val="68D6E28E"/>
    <w:rsid w:val="68D83E51"/>
    <w:rsid w:val="68E3274E"/>
    <w:rsid w:val="693B5E4E"/>
    <w:rsid w:val="69484178"/>
    <w:rsid w:val="6979523D"/>
    <w:rsid w:val="69813A44"/>
    <w:rsid w:val="6988BFFC"/>
    <w:rsid w:val="69CBBA9D"/>
    <w:rsid w:val="69D8B212"/>
    <w:rsid w:val="69F20FDC"/>
    <w:rsid w:val="69F48A8C"/>
    <w:rsid w:val="6A252D81"/>
    <w:rsid w:val="6A3DFF59"/>
    <w:rsid w:val="6A67EE37"/>
    <w:rsid w:val="6A9C8524"/>
    <w:rsid w:val="6A9E3544"/>
    <w:rsid w:val="6AB9A22C"/>
    <w:rsid w:val="6ABDCE71"/>
    <w:rsid w:val="6ABE2B7E"/>
    <w:rsid w:val="6AEFCE26"/>
    <w:rsid w:val="6B6EABD9"/>
    <w:rsid w:val="6B7C3204"/>
    <w:rsid w:val="6B8688F0"/>
    <w:rsid w:val="6BDEEE05"/>
    <w:rsid w:val="6BE2EDF3"/>
    <w:rsid w:val="6BF3175D"/>
    <w:rsid w:val="6C0322DC"/>
    <w:rsid w:val="6C253859"/>
    <w:rsid w:val="6C2A90F6"/>
    <w:rsid w:val="6C4A0620"/>
    <w:rsid w:val="6C599ED2"/>
    <w:rsid w:val="6C8AA9A5"/>
    <w:rsid w:val="6CB0F2FF"/>
    <w:rsid w:val="6CE57A95"/>
    <w:rsid w:val="6CE8D758"/>
    <w:rsid w:val="6D01AC40"/>
    <w:rsid w:val="6D0A05B2"/>
    <w:rsid w:val="6D10E4B0"/>
    <w:rsid w:val="6D12E717"/>
    <w:rsid w:val="6D4A92A3"/>
    <w:rsid w:val="6D689677"/>
    <w:rsid w:val="6D8D2E88"/>
    <w:rsid w:val="6D8D9867"/>
    <w:rsid w:val="6DBA8188"/>
    <w:rsid w:val="6DFCFBAA"/>
    <w:rsid w:val="6E1D0850"/>
    <w:rsid w:val="6E275F5B"/>
    <w:rsid w:val="6E284839"/>
    <w:rsid w:val="6E2EE2B2"/>
    <w:rsid w:val="6E3EE2B2"/>
    <w:rsid w:val="6E7C2705"/>
    <w:rsid w:val="6E85AB6D"/>
    <w:rsid w:val="6E9D7CA1"/>
    <w:rsid w:val="6EA58601"/>
    <w:rsid w:val="6EDD55BB"/>
    <w:rsid w:val="6EF92716"/>
    <w:rsid w:val="6F40EB78"/>
    <w:rsid w:val="6F426036"/>
    <w:rsid w:val="6F5AB420"/>
    <w:rsid w:val="6F6429DD"/>
    <w:rsid w:val="6F687E85"/>
    <w:rsid w:val="6F992B20"/>
    <w:rsid w:val="6F9B55F6"/>
    <w:rsid w:val="6FA7C0B6"/>
    <w:rsid w:val="7092E35F"/>
    <w:rsid w:val="70C112FB"/>
    <w:rsid w:val="70C53929"/>
    <w:rsid w:val="70CD79E7"/>
    <w:rsid w:val="71166475"/>
    <w:rsid w:val="714C1DCA"/>
    <w:rsid w:val="714E7CFB"/>
    <w:rsid w:val="71584282"/>
    <w:rsid w:val="716882AC"/>
    <w:rsid w:val="7168ED32"/>
    <w:rsid w:val="71A34C53"/>
    <w:rsid w:val="71A36051"/>
    <w:rsid w:val="71A3DEC4"/>
    <w:rsid w:val="71D51D63"/>
    <w:rsid w:val="71D8BB9E"/>
    <w:rsid w:val="71DDED5D"/>
    <w:rsid w:val="7206E1FB"/>
    <w:rsid w:val="72664488"/>
    <w:rsid w:val="727993D8"/>
    <w:rsid w:val="728E93BA"/>
    <w:rsid w:val="72A25908"/>
    <w:rsid w:val="72C8E056"/>
    <w:rsid w:val="72EEBE91"/>
    <w:rsid w:val="732FADDE"/>
    <w:rsid w:val="734FF48C"/>
    <w:rsid w:val="7354023E"/>
    <w:rsid w:val="735E1948"/>
    <w:rsid w:val="735FEACE"/>
    <w:rsid w:val="7370EDC4"/>
    <w:rsid w:val="738581B2"/>
    <w:rsid w:val="73A929C7"/>
    <w:rsid w:val="73F09508"/>
    <w:rsid w:val="73FB7ABA"/>
    <w:rsid w:val="740093A6"/>
    <w:rsid w:val="7427E08D"/>
    <w:rsid w:val="745A1461"/>
    <w:rsid w:val="747EB0F0"/>
    <w:rsid w:val="748C993E"/>
    <w:rsid w:val="74BC894B"/>
    <w:rsid w:val="74D29C90"/>
    <w:rsid w:val="74D98B16"/>
    <w:rsid w:val="74DAED15"/>
    <w:rsid w:val="74E6BF9D"/>
    <w:rsid w:val="74EE7216"/>
    <w:rsid w:val="750E358A"/>
    <w:rsid w:val="7511B5C3"/>
    <w:rsid w:val="7514ABAB"/>
    <w:rsid w:val="75158E1F"/>
    <w:rsid w:val="75164DD0"/>
    <w:rsid w:val="75280360"/>
    <w:rsid w:val="755D7670"/>
    <w:rsid w:val="7582C10C"/>
    <w:rsid w:val="75ACFFB0"/>
    <w:rsid w:val="75EE447E"/>
    <w:rsid w:val="75F3B340"/>
    <w:rsid w:val="75FA279A"/>
    <w:rsid w:val="7626DC7A"/>
    <w:rsid w:val="764DCD2F"/>
    <w:rsid w:val="766E6CF1"/>
    <w:rsid w:val="76828FFE"/>
    <w:rsid w:val="7695BA0A"/>
    <w:rsid w:val="76AA052A"/>
    <w:rsid w:val="76B07C0C"/>
    <w:rsid w:val="76BDC56C"/>
    <w:rsid w:val="771F7698"/>
    <w:rsid w:val="772D5D1E"/>
    <w:rsid w:val="775336DB"/>
    <w:rsid w:val="77598A8E"/>
    <w:rsid w:val="777BA52E"/>
    <w:rsid w:val="780ED0D9"/>
    <w:rsid w:val="781E605F"/>
    <w:rsid w:val="782CC177"/>
    <w:rsid w:val="78375C66"/>
    <w:rsid w:val="784B0686"/>
    <w:rsid w:val="784C4C6D"/>
    <w:rsid w:val="785A776B"/>
    <w:rsid w:val="78874565"/>
    <w:rsid w:val="7887BCB7"/>
    <w:rsid w:val="78BA1069"/>
    <w:rsid w:val="78D08938"/>
    <w:rsid w:val="78DC58D1"/>
    <w:rsid w:val="78FCB092"/>
    <w:rsid w:val="78FF9234"/>
    <w:rsid w:val="790D9124"/>
    <w:rsid w:val="790E8C45"/>
    <w:rsid w:val="791CF9D2"/>
    <w:rsid w:val="7922D643"/>
    <w:rsid w:val="795F03B8"/>
    <w:rsid w:val="7977466B"/>
    <w:rsid w:val="799D6587"/>
    <w:rsid w:val="79AA8861"/>
    <w:rsid w:val="79F871E8"/>
    <w:rsid w:val="79FC7372"/>
    <w:rsid w:val="79FCB358"/>
    <w:rsid w:val="7A191051"/>
    <w:rsid w:val="7A3493A0"/>
    <w:rsid w:val="7A3C7D94"/>
    <w:rsid w:val="7A715F80"/>
    <w:rsid w:val="7A85B933"/>
    <w:rsid w:val="7AEB526B"/>
    <w:rsid w:val="7B040792"/>
    <w:rsid w:val="7B137810"/>
    <w:rsid w:val="7B46719B"/>
    <w:rsid w:val="7B4CCEC5"/>
    <w:rsid w:val="7B6078B6"/>
    <w:rsid w:val="7B7BFFA9"/>
    <w:rsid w:val="7B9EF41F"/>
    <w:rsid w:val="7BBFB74E"/>
    <w:rsid w:val="7BE51D44"/>
    <w:rsid w:val="7BFC7E49"/>
    <w:rsid w:val="7C0B9735"/>
    <w:rsid w:val="7C4CFCA9"/>
    <w:rsid w:val="7C553D63"/>
    <w:rsid w:val="7C6046AB"/>
    <w:rsid w:val="7C941499"/>
    <w:rsid w:val="7CB2A90F"/>
    <w:rsid w:val="7CCEF72D"/>
    <w:rsid w:val="7CDDAE75"/>
    <w:rsid w:val="7CE241FC"/>
    <w:rsid w:val="7CE4F020"/>
    <w:rsid w:val="7CEB0BFA"/>
    <w:rsid w:val="7D0CE914"/>
    <w:rsid w:val="7D5B2DDA"/>
    <w:rsid w:val="7D5B5802"/>
    <w:rsid w:val="7D7D85C8"/>
    <w:rsid w:val="7D852C67"/>
    <w:rsid w:val="7D8F4D45"/>
    <w:rsid w:val="7DD021B5"/>
    <w:rsid w:val="7DE2D1EE"/>
    <w:rsid w:val="7E0B50DB"/>
    <w:rsid w:val="7E31BD99"/>
    <w:rsid w:val="7E702AEF"/>
    <w:rsid w:val="7E83B764"/>
    <w:rsid w:val="7EB3A06B"/>
    <w:rsid w:val="7EBBC5D2"/>
    <w:rsid w:val="7EE671CF"/>
    <w:rsid w:val="7EF6FE3B"/>
    <w:rsid w:val="7F26B20B"/>
    <w:rsid w:val="7F323DED"/>
    <w:rsid w:val="7F3913B2"/>
    <w:rsid w:val="7F6BF216"/>
    <w:rsid w:val="7F6DD349"/>
    <w:rsid w:val="7F97CAAC"/>
    <w:rsid w:val="7FC16397"/>
    <w:rsid w:val="7FC6D12B"/>
    <w:rsid w:val="7FD5E913"/>
    <w:rsid w:val="7FD7AE80"/>
    <w:rsid w:val="7FF26A0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A1069"/>
  <w15:chartTrackingRefBased/>
  <w15:docId w15:val="{2D736194-37DB-4D3C-9072-A239865F6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pPr>
      <w:ind w:left="720"/>
      <w:contextualSpacing/>
    </w:p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paragraph" w:styleId="TM1">
    <w:name w:val="toc 1"/>
    <w:basedOn w:val="Normal"/>
    <w:next w:val="Normal"/>
    <w:autoRedefine/>
    <w:uiPriority w:val="39"/>
    <w:unhideWhenUsed/>
    <w:pPr>
      <w:spacing w:after="100"/>
    </w:pPr>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Pr>
      <w:color w:val="0563C1" w:themeColor="hyperlink"/>
      <w:u w:val="single"/>
    </w:rPr>
  </w:style>
  <w:style w:type="paragraph" w:styleId="TM2">
    <w:name w:val="toc 2"/>
    <w:basedOn w:val="Normal"/>
    <w:next w:val="Normal"/>
    <w:autoRedefine/>
    <w:uiPriority w:val="39"/>
    <w:unhideWhenUsed/>
    <w:pPr>
      <w:spacing w:after="100"/>
      <w:ind w:left="220"/>
    </w:pPr>
  </w:style>
  <w:style w:type="character" w:customStyle="1" w:styleId="Titre2Car">
    <w:name w:val="Titre 2 Car"/>
    <w:basedOn w:val="Policepardfaut"/>
    <w:link w:val="Titre2"/>
    <w:uiPriority w:val="9"/>
    <w:rPr>
      <w:rFonts w:asciiTheme="majorHAnsi" w:eastAsiaTheme="majorEastAsia" w:hAnsiTheme="majorHAnsi" w:cstheme="majorBidi"/>
      <w:color w:val="2F5496" w:themeColor="accent1" w:themeShade="BF"/>
      <w:sz w:val="26"/>
      <w:szCs w:val="26"/>
    </w:rPr>
  </w:style>
  <w:style w:type="paragraph" w:styleId="Commentaire">
    <w:name w:val="annotation text"/>
    <w:basedOn w:val="Normal"/>
    <w:link w:val="CommentaireCar"/>
    <w:uiPriority w:val="99"/>
    <w:unhideWhenUsed/>
    <w:pPr>
      <w:spacing w:line="240" w:lineRule="auto"/>
    </w:pPr>
    <w:rPr>
      <w:sz w:val="20"/>
      <w:szCs w:val="20"/>
    </w:rPr>
  </w:style>
  <w:style w:type="character" w:customStyle="1" w:styleId="CommentaireCar">
    <w:name w:val="Commentaire Car"/>
    <w:basedOn w:val="Policepardfaut"/>
    <w:link w:val="Commentaire"/>
    <w:uiPriority w:val="99"/>
    <w:rPr>
      <w:sz w:val="20"/>
      <w:szCs w:val="20"/>
    </w:rPr>
  </w:style>
  <w:style w:type="character" w:styleId="Marquedecommentaire">
    <w:name w:val="annotation reference"/>
    <w:basedOn w:val="Policepardfaut"/>
    <w:uiPriority w:val="99"/>
    <w:semiHidden/>
    <w:unhideWhenUsed/>
    <w:rPr>
      <w:sz w:val="16"/>
      <w:szCs w:val="16"/>
    </w:rPr>
  </w:style>
  <w:style w:type="character" w:customStyle="1" w:styleId="UnresolvedMention">
    <w:name w:val="Unresolved Mention"/>
    <w:basedOn w:val="Policepardfaut"/>
    <w:uiPriority w:val="99"/>
    <w:semiHidden/>
    <w:unhideWhenUsed/>
    <w:rsid w:val="004E0CE5"/>
    <w:rPr>
      <w:color w:val="605E5C"/>
      <w:shd w:val="clear" w:color="auto" w:fill="E1DFDD"/>
    </w:rPr>
  </w:style>
  <w:style w:type="paragraph" w:styleId="NormalWeb">
    <w:name w:val="Normal (Web)"/>
    <w:basedOn w:val="Normal"/>
    <w:uiPriority w:val="99"/>
    <w:semiHidden/>
    <w:unhideWhenUsed/>
    <w:rsid w:val="004656C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FC075B"/>
    <w:rPr>
      <w:color w:val="954F72" w:themeColor="followedHyperlink"/>
      <w:u w:val="single"/>
    </w:rPr>
  </w:style>
  <w:style w:type="paragraph" w:styleId="Objetducommentaire">
    <w:name w:val="annotation subject"/>
    <w:basedOn w:val="Commentaire"/>
    <w:next w:val="Commentaire"/>
    <w:link w:val="ObjetducommentaireCar"/>
    <w:uiPriority w:val="99"/>
    <w:semiHidden/>
    <w:unhideWhenUsed/>
    <w:rsid w:val="00023CF3"/>
    <w:rPr>
      <w:b/>
      <w:bCs/>
    </w:rPr>
  </w:style>
  <w:style w:type="character" w:customStyle="1" w:styleId="ObjetducommentaireCar">
    <w:name w:val="Objet du commentaire Car"/>
    <w:basedOn w:val="CommentaireCar"/>
    <w:link w:val="Objetducommentaire"/>
    <w:uiPriority w:val="99"/>
    <w:semiHidden/>
    <w:rsid w:val="00023CF3"/>
    <w:rPr>
      <w:b/>
      <w:bCs/>
      <w:sz w:val="20"/>
      <w:szCs w:val="20"/>
    </w:rPr>
  </w:style>
  <w:style w:type="paragraph" w:styleId="Notedebasdepage">
    <w:name w:val="footnote text"/>
    <w:basedOn w:val="Normal"/>
    <w:link w:val="NotedebasdepageCar"/>
    <w:uiPriority w:val="99"/>
    <w:semiHidden/>
    <w:unhideWhenUsed/>
    <w:rsid w:val="00130F4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30F4D"/>
    <w:rPr>
      <w:sz w:val="20"/>
      <w:szCs w:val="20"/>
    </w:rPr>
  </w:style>
  <w:style w:type="character" w:styleId="Appelnotedebasdep">
    <w:name w:val="footnote reference"/>
    <w:basedOn w:val="Policepardfaut"/>
    <w:uiPriority w:val="99"/>
    <w:semiHidden/>
    <w:unhideWhenUsed/>
    <w:rsid w:val="00130F4D"/>
    <w:rPr>
      <w:vertAlign w:val="superscript"/>
    </w:rPr>
  </w:style>
  <w:style w:type="paragraph" w:styleId="Rvision">
    <w:name w:val="Revision"/>
    <w:hidden/>
    <w:uiPriority w:val="99"/>
    <w:semiHidden/>
    <w:rsid w:val="0073235E"/>
    <w:pPr>
      <w:spacing w:after="0" w:line="240" w:lineRule="auto"/>
    </w:pPr>
  </w:style>
  <w:style w:type="paragraph" w:styleId="Textedebulles">
    <w:name w:val="Balloon Text"/>
    <w:basedOn w:val="Normal"/>
    <w:link w:val="TextedebullesCar"/>
    <w:uiPriority w:val="99"/>
    <w:semiHidden/>
    <w:unhideWhenUsed/>
    <w:rsid w:val="00BA0B6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A0B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676616">
      <w:bodyDiv w:val="1"/>
      <w:marLeft w:val="0"/>
      <w:marRight w:val="0"/>
      <w:marTop w:val="0"/>
      <w:marBottom w:val="0"/>
      <w:divBdr>
        <w:top w:val="none" w:sz="0" w:space="0" w:color="auto"/>
        <w:left w:val="none" w:sz="0" w:space="0" w:color="auto"/>
        <w:bottom w:val="none" w:sz="0" w:space="0" w:color="auto"/>
        <w:right w:val="none" w:sz="0" w:space="0" w:color="auto"/>
      </w:divBdr>
      <w:divsChild>
        <w:div w:id="1342194866">
          <w:marLeft w:val="0"/>
          <w:marRight w:val="0"/>
          <w:marTop w:val="0"/>
          <w:marBottom w:val="0"/>
          <w:divBdr>
            <w:top w:val="none" w:sz="0" w:space="0" w:color="auto"/>
            <w:left w:val="none" w:sz="0" w:space="0" w:color="auto"/>
            <w:bottom w:val="none" w:sz="0" w:space="0" w:color="auto"/>
            <w:right w:val="none" w:sz="0" w:space="0" w:color="auto"/>
          </w:divBdr>
          <w:divsChild>
            <w:div w:id="188162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6437">
      <w:bodyDiv w:val="1"/>
      <w:marLeft w:val="0"/>
      <w:marRight w:val="0"/>
      <w:marTop w:val="0"/>
      <w:marBottom w:val="0"/>
      <w:divBdr>
        <w:top w:val="none" w:sz="0" w:space="0" w:color="auto"/>
        <w:left w:val="none" w:sz="0" w:space="0" w:color="auto"/>
        <w:bottom w:val="none" w:sz="0" w:space="0" w:color="auto"/>
        <w:right w:val="none" w:sz="0" w:space="0" w:color="auto"/>
      </w:divBdr>
    </w:div>
    <w:div w:id="735976836">
      <w:bodyDiv w:val="1"/>
      <w:marLeft w:val="0"/>
      <w:marRight w:val="0"/>
      <w:marTop w:val="0"/>
      <w:marBottom w:val="0"/>
      <w:divBdr>
        <w:top w:val="none" w:sz="0" w:space="0" w:color="auto"/>
        <w:left w:val="none" w:sz="0" w:space="0" w:color="auto"/>
        <w:bottom w:val="none" w:sz="0" w:space="0" w:color="auto"/>
        <w:right w:val="none" w:sz="0" w:space="0" w:color="auto"/>
      </w:divBdr>
      <w:divsChild>
        <w:div w:id="648287224">
          <w:marLeft w:val="0"/>
          <w:marRight w:val="0"/>
          <w:marTop w:val="0"/>
          <w:marBottom w:val="0"/>
          <w:divBdr>
            <w:top w:val="none" w:sz="0" w:space="0" w:color="auto"/>
            <w:left w:val="none" w:sz="0" w:space="0" w:color="auto"/>
            <w:bottom w:val="none" w:sz="0" w:space="0" w:color="auto"/>
            <w:right w:val="none" w:sz="0" w:space="0" w:color="auto"/>
          </w:divBdr>
          <w:divsChild>
            <w:div w:id="5297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2258">
      <w:bodyDiv w:val="1"/>
      <w:marLeft w:val="0"/>
      <w:marRight w:val="0"/>
      <w:marTop w:val="0"/>
      <w:marBottom w:val="0"/>
      <w:divBdr>
        <w:top w:val="none" w:sz="0" w:space="0" w:color="auto"/>
        <w:left w:val="none" w:sz="0" w:space="0" w:color="auto"/>
        <w:bottom w:val="none" w:sz="0" w:space="0" w:color="auto"/>
        <w:right w:val="none" w:sz="0" w:space="0" w:color="auto"/>
      </w:divBdr>
      <w:divsChild>
        <w:div w:id="2096632481">
          <w:marLeft w:val="0"/>
          <w:marRight w:val="0"/>
          <w:marTop w:val="0"/>
          <w:marBottom w:val="0"/>
          <w:divBdr>
            <w:top w:val="none" w:sz="0" w:space="0" w:color="auto"/>
            <w:left w:val="none" w:sz="0" w:space="0" w:color="auto"/>
            <w:bottom w:val="none" w:sz="0" w:space="0" w:color="auto"/>
            <w:right w:val="none" w:sz="0" w:space="0" w:color="auto"/>
          </w:divBdr>
          <w:divsChild>
            <w:div w:id="291254388">
              <w:marLeft w:val="0"/>
              <w:marRight w:val="0"/>
              <w:marTop w:val="0"/>
              <w:marBottom w:val="0"/>
              <w:divBdr>
                <w:top w:val="none" w:sz="0" w:space="0" w:color="auto"/>
                <w:left w:val="none" w:sz="0" w:space="0" w:color="auto"/>
                <w:bottom w:val="none" w:sz="0" w:space="0" w:color="auto"/>
                <w:right w:val="none" w:sz="0" w:space="0" w:color="auto"/>
              </w:divBdr>
            </w:div>
            <w:div w:id="949699946">
              <w:marLeft w:val="0"/>
              <w:marRight w:val="0"/>
              <w:marTop w:val="0"/>
              <w:marBottom w:val="0"/>
              <w:divBdr>
                <w:top w:val="none" w:sz="0" w:space="0" w:color="auto"/>
                <w:left w:val="none" w:sz="0" w:space="0" w:color="auto"/>
                <w:bottom w:val="none" w:sz="0" w:space="0" w:color="auto"/>
                <w:right w:val="none" w:sz="0" w:space="0" w:color="auto"/>
              </w:divBdr>
            </w:div>
            <w:div w:id="2028434960">
              <w:marLeft w:val="0"/>
              <w:marRight w:val="0"/>
              <w:marTop w:val="0"/>
              <w:marBottom w:val="0"/>
              <w:divBdr>
                <w:top w:val="none" w:sz="0" w:space="0" w:color="auto"/>
                <w:left w:val="none" w:sz="0" w:space="0" w:color="auto"/>
                <w:bottom w:val="none" w:sz="0" w:space="0" w:color="auto"/>
                <w:right w:val="none" w:sz="0" w:space="0" w:color="auto"/>
              </w:divBdr>
            </w:div>
            <w:div w:id="20535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01613">
      <w:bodyDiv w:val="1"/>
      <w:marLeft w:val="0"/>
      <w:marRight w:val="0"/>
      <w:marTop w:val="0"/>
      <w:marBottom w:val="0"/>
      <w:divBdr>
        <w:top w:val="none" w:sz="0" w:space="0" w:color="auto"/>
        <w:left w:val="none" w:sz="0" w:space="0" w:color="auto"/>
        <w:bottom w:val="none" w:sz="0" w:space="0" w:color="auto"/>
        <w:right w:val="none" w:sz="0" w:space="0" w:color="auto"/>
      </w:divBdr>
      <w:divsChild>
        <w:div w:id="34697288">
          <w:marLeft w:val="0"/>
          <w:marRight w:val="0"/>
          <w:marTop w:val="0"/>
          <w:marBottom w:val="0"/>
          <w:divBdr>
            <w:top w:val="none" w:sz="0" w:space="0" w:color="auto"/>
            <w:left w:val="none" w:sz="0" w:space="0" w:color="auto"/>
            <w:bottom w:val="none" w:sz="0" w:space="0" w:color="auto"/>
            <w:right w:val="none" w:sz="0" w:space="0" w:color="auto"/>
          </w:divBdr>
          <w:divsChild>
            <w:div w:id="12130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5120">
      <w:bodyDiv w:val="1"/>
      <w:marLeft w:val="0"/>
      <w:marRight w:val="0"/>
      <w:marTop w:val="0"/>
      <w:marBottom w:val="0"/>
      <w:divBdr>
        <w:top w:val="none" w:sz="0" w:space="0" w:color="auto"/>
        <w:left w:val="none" w:sz="0" w:space="0" w:color="auto"/>
        <w:bottom w:val="none" w:sz="0" w:space="0" w:color="auto"/>
        <w:right w:val="none" w:sz="0" w:space="0" w:color="auto"/>
      </w:divBdr>
      <w:divsChild>
        <w:div w:id="1677460081">
          <w:marLeft w:val="0"/>
          <w:marRight w:val="0"/>
          <w:marTop w:val="0"/>
          <w:marBottom w:val="0"/>
          <w:divBdr>
            <w:top w:val="none" w:sz="0" w:space="0" w:color="auto"/>
            <w:left w:val="none" w:sz="0" w:space="0" w:color="auto"/>
            <w:bottom w:val="none" w:sz="0" w:space="0" w:color="auto"/>
            <w:right w:val="none" w:sz="0" w:space="0" w:color="auto"/>
          </w:divBdr>
          <w:divsChild>
            <w:div w:id="18160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6607">
      <w:bodyDiv w:val="1"/>
      <w:marLeft w:val="0"/>
      <w:marRight w:val="0"/>
      <w:marTop w:val="0"/>
      <w:marBottom w:val="0"/>
      <w:divBdr>
        <w:top w:val="none" w:sz="0" w:space="0" w:color="auto"/>
        <w:left w:val="none" w:sz="0" w:space="0" w:color="auto"/>
        <w:bottom w:val="none" w:sz="0" w:space="0" w:color="auto"/>
        <w:right w:val="none" w:sz="0" w:space="0" w:color="auto"/>
      </w:divBdr>
    </w:div>
    <w:div w:id="979382595">
      <w:bodyDiv w:val="1"/>
      <w:marLeft w:val="0"/>
      <w:marRight w:val="0"/>
      <w:marTop w:val="0"/>
      <w:marBottom w:val="0"/>
      <w:divBdr>
        <w:top w:val="none" w:sz="0" w:space="0" w:color="auto"/>
        <w:left w:val="none" w:sz="0" w:space="0" w:color="auto"/>
        <w:bottom w:val="none" w:sz="0" w:space="0" w:color="auto"/>
        <w:right w:val="none" w:sz="0" w:space="0" w:color="auto"/>
      </w:divBdr>
      <w:divsChild>
        <w:div w:id="1278097623">
          <w:marLeft w:val="0"/>
          <w:marRight w:val="0"/>
          <w:marTop w:val="0"/>
          <w:marBottom w:val="0"/>
          <w:divBdr>
            <w:top w:val="none" w:sz="0" w:space="0" w:color="auto"/>
            <w:left w:val="none" w:sz="0" w:space="0" w:color="auto"/>
            <w:bottom w:val="none" w:sz="0" w:space="0" w:color="auto"/>
            <w:right w:val="none" w:sz="0" w:space="0" w:color="auto"/>
          </w:divBdr>
          <w:divsChild>
            <w:div w:id="8136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2476">
      <w:bodyDiv w:val="1"/>
      <w:marLeft w:val="0"/>
      <w:marRight w:val="0"/>
      <w:marTop w:val="0"/>
      <w:marBottom w:val="0"/>
      <w:divBdr>
        <w:top w:val="none" w:sz="0" w:space="0" w:color="auto"/>
        <w:left w:val="none" w:sz="0" w:space="0" w:color="auto"/>
        <w:bottom w:val="none" w:sz="0" w:space="0" w:color="auto"/>
        <w:right w:val="none" w:sz="0" w:space="0" w:color="auto"/>
      </w:divBdr>
      <w:divsChild>
        <w:div w:id="138697632">
          <w:marLeft w:val="0"/>
          <w:marRight w:val="0"/>
          <w:marTop w:val="0"/>
          <w:marBottom w:val="0"/>
          <w:divBdr>
            <w:top w:val="none" w:sz="0" w:space="0" w:color="auto"/>
            <w:left w:val="none" w:sz="0" w:space="0" w:color="auto"/>
            <w:bottom w:val="none" w:sz="0" w:space="0" w:color="auto"/>
            <w:right w:val="none" w:sz="0" w:space="0" w:color="auto"/>
          </w:divBdr>
          <w:divsChild>
            <w:div w:id="593123849">
              <w:marLeft w:val="0"/>
              <w:marRight w:val="0"/>
              <w:marTop w:val="0"/>
              <w:marBottom w:val="0"/>
              <w:divBdr>
                <w:top w:val="none" w:sz="0" w:space="0" w:color="auto"/>
                <w:left w:val="none" w:sz="0" w:space="0" w:color="auto"/>
                <w:bottom w:val="none" w:sz="0" w:space="0" w:color="auto"/>
                <w:right w:val="none" w:sz="0" w:space="0" w:color="auto"/>
              </w:divBdr>
            </w:div>
            <w:div w:id="982079829">
              <w:marLeft w:val="0"/>
              <w:marRight w:val="0"/>
              <w:marTop w:val="0"/>
              <w:marBottom w:val="0"/>
              <w:divBdr>
                <w:top w:val="none" w:sz="0" w:space="0" w:color="auto"/>
                <w:left w:val="none" w:sz="0" w:space="0" w:color="auto"/>
                <w:bottom w:val="none" w:sz="0" w:space="0" w:color="auto"/>
                <w:right w:val="none" w:sz="0" w:space="0" w:color="auto"/>
              </w:divBdr>
            </w:div>
            <w:div w:id="10397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37431">
      <w:bodyDiv w:val="1"/>
      <w:marLeft w:val="0"/>
      <w:marRight w:val="0"/>
      <w:marTop w:val="0"/>
      <w:marBottom w:val="0"/>
      <w:divBdr>
        <w:top w:val="none" w:sz="0" w:space="0" w:color="auto"/>
        <w:left w:val="none" w:sz="0" w:space="0" w:color="auto"/>
        <w:bottom w:val="none" w:sz="0" w:space="0" w:color="auto"/>
        <w:right w:val="none" w:sz="0" w:space="0" w:color="auto"/>
      </w:divBdr>
      <w:divsChild>
        <w:div w:id="780690617">
          <w:marLeft w:val="0"/>
          <w:marRight w:val="0"/>
          <w:marTop w:val="0"/>
          <w:marBottom w:val="0"/>
          <w:divBdr>
            <w:top w:val="none" w:sz="0" w:space="0" w:color="auto"/>
            <w:left w:val="none" w:sz="0" w:space="0" w:color="auto"/>
            <w:bottom w:val="none" w:sz="0" w:space="0" w:color="auto"/>
            <w:right w:val="none" w:sz="0" w:space="0" w:color="auto"/>
          </w:divBdr>
          <w:divsChild>
            <w:div w:id="21058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1557">
      <w:bodyDiv w:val="1"/>
      <w:marLeft w:val="0"/>
      <w:marRight w:val="0"/>
      <w:marTop w:val="0"/>
      <w:marBottom w:val="0"/>
      <w:divBdr>
        <w:top w:val="none" w:sz="0" w:space="0" w:color="auto"/>
        <w:left w:val="none" w:sz="0" w:space="0" w:color="auto"/>
        <w:bottom w:val="none" w:sz="0" w:space="0" w:color="auto"/>
        <w:right w:val="none" w:sz="0" w:space="0" w:color="auto"/>
      </w:divBdr>
      <w:divsChild>
        <w:div w:id="2076586083">
          <w:marLeft w:val="0"/>
          <w:marRight w:val="0"/>
          <w:marTop w:val="0"/>
          <w:marBottom w:val="0"/>
          <w:divBdr>
            <w:top w:val="none" w:sz="0" w:space="0" w:color="auto"/>
            <w:left w:val="none" w:sz="0" w:space="0" w:color="auto"/>
            <w:bottom w:val="none" w:sz="0" w:space="0" w:color="auto"/>
            <w:right w:val="none" w:sz="0" w:space="0" w:color="auto"/>
          </w:divBdr>
          <w:divsChild>
            <w:div w:id="3154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0279">
      <w:bodyDiv w:val="1"/>
      <w:marLeft w:val="0"/>
      <w:marRight w:val="0"/>
      <w:marTop w:val="0"/>
      <w:marBottom w:val="0"/>
      <w:divBdr>
        <w:top w:val="none" w:sz="0" w:space="0" w:color="auto"/>
        <w:left w:val="none" w:sz="0" w:space="0" w:color="auto"/>
        <w:bottom w:val="none" w:sz="0" w:space="0" w:color="auto"/>
        <w:right w:val="none" w:sz="0" w:space="0" w:color="auto"/>
      </w:divBdr>
      <w:divsChild>
        <w:div w:id="1782724694">
          <w:marLeft w:val="0"/>
          <w:marRight w:val="0"/>
          <w:marTop w:val="0"/>
          <w:marBottom w:val="0"/>
          <w:divBdr>
            <w:top w:val="none" w:sz="0" w:space="0" w:color="auto"/>
            <w:left w:val="none" w:sz="0" w:space="0" w:color="auto"/>
            <w:bottom w:val="none" w:sz="0" w:space="0" w:color="auto"/>
            <w:right w:val="none" w:sz="0" w:space="0" w:color="auto"/>
          </w:divBdr>
          <w:divsChild>
            <w:div w:id="13653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0943">
      <w:bodyDiv w:val="1"/>
      <w:marLeft w:val="0"/>
      <w:marRight w:val="0"/>
      <w:marTop w:val="0"/>
      <w:marBottom w:val="0"/>
      <w:divBdr>
        <w:top w:val="none" w:sz="0" w:space="0" w:color="auto"/>
        <w:left w:val="none" w:sz="0" w:space="0" w:color="auto"/>
        <w:bottom w:val="none" w:sz="0" w:space="0" w:color="auto"/>
        <w:right w:val="none" w:sz="0" w:space="0" w:color="auto"/>
      </w:divBdr>
      <w:divsChild>
        <w:div w:id="840584093">
          <w:marLeft w:val="0"/>
          <w:marRight w:val="0"/>
          <w:marTop w:val="0"/>
          <w:marBottom w:val="0"/>
          <w:divBdr>
            <w:top w:val="none" w:sz="0" w:space="0" w:color="auto"/>
            <w:left w:val="none" w:sz="0" w:space="0" w:color="auto"/>
            <w:bottom w:val="none" w:sz="0" w:space="0" w:color="auto"/>
            <w:right w:val="none" w:sz="0" w:space="0" w:color="auto"/>
          </w:divBdr>
          <w:divsChild>
            <w:div w:id="561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88122">
      <w:bodyDiv w:val="1"/>
      <w:marLeft w:val="0"/>
      <w:marRight w:val="0"/>
      <w:marTop w:val="0"/>
      <w:marBottom w:val="0"/>
      <w:divBdr>
        <w:top w:val="none" w:sz="0" w:space="0" w:color="auto"/>
        <w:left w:val="none" w:sz="0" w:space="0" w:color="auto"/>
        <w:bottom w:val="none" w:sz="0" w:space="0" w:color="auto"/>
        <w:right w:val="none" w:sz="0" w:space="0" w:color="auto"/>
      </w:divBdr>
      <w:divsChild>
        <w:div w:id="647174639">
          <w:marLeft w:val="0"/>
          <w:marRight w:val="0"/>
          <w:marTop w:val="0"/>
          <w:marBottom w:val="0"/>
          <w:divBdr>
            <w:top w:val="none" w:sz="0" w:space="0" w:color="auto"/>
            <w:left w:val="none" w:sz="0" w:space="0" w:color="auto"/>
            <w:bottom w:val="none" w:sz="0" w:space="0" w:color="auto"/>
            <w:right w:val="none" w:sz="0" w:space="0" w:color="auto"/>
          </w:divBdr>
          <w:divsChild>
            <w:div w:id="12195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f5.com/products/big-ip-services" TargetMode="External"/><Relationship Id="rId42" Type="http://schemas.openxmlformats.org/officeDocument/2006/relationships/image" Target="media/image20.png"/><Relationship Id="rId47" Type="http://schemas.openxmlformats.org/officeDocument/2006/relationships/hyperlink" Target="https://metacpan.org/pod/DBI"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7.png"/><Relationship Id="rId112" Type="http://schemas.openxmlformats.org/officeDocument/2006/relationships/image" Target="media/image77.png"/><Relationship Id="rId133" Type="http://schemas.openxmlformats.org/officeDocument/2006/relationships/hyperlink" Target="https://fr.wikipedia.org/wiki/Adresse_MAC" TargetMode="External"/><Relationship Id="rId138" Type="http://schemas.openxmlformats.org/officeDocument/2006/relationships/hyperlink" Target="https://fr.wikipedia.org/wiki/Network_address_translation" TargetMode="External"/><Relationship Id="rId154" Type="http://schemas.openxmlformats.org/officeDocument/2006/relationships/image" Target="media/image104.png"/><Relationship Id="rId159" Type="http://schemas.openxmlformats.org/officeDocument/2006/relationships/image" Target="media/image109.png"/><Relationship Id="rId175" Type="http://schemas.openxmlformats.org/officeDocument/2006/relationships/image" Target="media/image125.png"/><Relationship Id="rId170" Type="http://schemas.openxmlformats.org/officeDocument/2006/relationships/image" Target="media/image120.png"/><Relationship Id="rId191" Type="http://schemas.openxmlformats.org/officeDocument/2006/relationships/image" Target="media/image140.png"/><Relationship Id="rId196"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4.png"/><Relationship Id="rId11" Type="http://schemas.microsoft.com/office/2011/relationships/commentsExtended" Target="commentsExtended.xml"/><Relationship Id="rId32" Type="http://schemas.openxmlformats.org/officeDocument/2006/relationships/hyperlink" Target="https://metacpan.org/pod/Benchmark" TargetMode="External"/><Relationship Id="rId37" Type="http://schemas.openxmlformats.org/officeDocument/2006/relationships/hyperlink" Target="https://metacpan.org/pod/File::Temp" TargetMode="External"/><Relationship Id="rId53" Type="http://schemas.openxmlformats.org/officeDocument/2006/relationships/hyperlink" Target="https://metacpan.org/pod/Thread::Shared" TargetMode="External"/><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hyperlink" Target="https://formation-perl.fr/" TargetMode="External"/><Relationship Id="rId144"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160" Type="http://schemas.openxmlformats.org/officeDocument/2006/relationships/image" Target="media/image110.png"/><Relationship Id="rId165" Type="http://schemas.openxmlformats.org/officeDocument/2006/relationships/image" Target="media/image115.png"/><Relationship Id="rId181" Type="http://schemas.openxmlformats.org/officeDocument/2006/relationships/image" Target="media/image131.png"/><Relationship Id="rId186" Type="http://schemas.openxmlformats.org/officeDocument/2006/relationships/image" Target="media/image135.png"/><Relationship Id="rId22" Type="http://schemas.openxmlformats.org/officeDocument/2006/relationships/image" Target="media/image12.png"/><Relationship Id="rId27" Type="http://schemas.openxmlformats.org/officeDocument/2006/relationships/hyperlink" Target="https://perl.developpez.com/actu/280144/Perl-est-il-un-langage-de-programmation-mourant-Le-langage-pourrait-s-eteindre-d-ici-2023-selon-une-etude/" TargetMode="External"/><Relationship Id="rId43" Type="http://schemas.openxmlformats.org/officeDocument/2006/relationships/hyperlink" Target="https://fr.wikipedia.org/wiki/Cron" TargetMode="Externa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fr.wikipedia.org/wiki/Adresse_IP" TargetMode="External"/><Relationship Id="rId139" Type="http://schemas.openxmlformats.org/officeDocument/2006/relationships/hyperlink" Target="https://fr.wikipedia.org/wiki/Algorithme_de_Dijkstra" TargetMode="External"/><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00.png"/><Relationship Id="rId155" Type="http://schemas.openxmlformats.org/officeDocument/2006/relationships/image" Target="media/image105.png"/><Relationship Id="rId171" Type="http://schemas.openxmlformats.org/officeDocument/2006/relationships/image" Target="media/image121.png"/><Relationship Id="rId176" Type="http://schemas.openxmlformats.org/officeDocument/2006/relationships/image" Target="media/image126.png"/><Relationship Id="rId192" Type="http://schemas.openxmlformats.org/officeDocument/2006/relationships/header" Target="header1.xml"/><Relationship Id="rId197" Type="http://schemas.microsoft.com/office/2020/10/relationships/intelligence" Target="intelligence2.xml"/><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hyperlink" Target="https://metacpan.org/dist/perl/view/ext/POSIX/lib/POSIX.pod" TargetMode="External"/><Relationship Id="rId38" Type="http://schemas.openxmlformats.org/officeDocument/2006/relationships/hyperlink" Target="https://metacpan.org/pod/Excel::Writer::XLSX" TargetMode="External"/><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hyperlink" Target="https://www.zabbix.com/" TargetMode="External"/><Relationship Id="rId124" Type="http://schemas.openxmlformats.org/officeDocument/2006/relationships/image" Target="media/image89.png"/><Relationship Id="rId129" Type="http://schemas.openxmlformats.org/officeDocument/2006/relationships/hyperlink" Target="https://fr.wikibooks.org/wiki/Programmation_Perl" TargetMode="External"/><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94.png"/><Relationship Id="rId145" Type="http://schemas.openxmlformats.org/officeDocument/2006/relationships/image" Target="media/image98.png"/><Relationship Id="rId161" Type="http://schemas.openxmlformats.org/officeDocument/2006/relationships/image" Target="media/image111.png"/><Relationship Id="rId166" Type="http://schemas.openxmlformats.org/officeDocument/2006/relationships/image" Target="media/image116.png"/><Relationship Id="rId182" Type="http://schemas.openxmlformats.org/officeDocument/2006/relationships/image" Target="media/image132.png"/><Relationship Id="rId187"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image" Target="media/image2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metacpan.org/pod/Thread::Semaphore" TargetMode="External"/><Relationship Id="rId60" Type="http://schemas.openxmlformats.org/officeDocument/2006/relationships/image" Target="media/image34.png"/><Relationship Id="rId65" Type="http://schemas.openxmlformats.org/officeDocument/2006/relationships/hyperlink" Target="https://franckh.developpez.com/tutoriels/posix/pthreads/" TargetMode="Externa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1.png"/><Relationship Id="rId135" Type="http://schemas.openxmlformats.org/officeDocument/2006/relationships/hyperlink" Target="https://fr.wikipedia.org/wiki/Connecteur_logique" TargetMode="External"/><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image" Target="media/image127.png"/><Relationship Id="rId198" Type="http://schemas.microsoft.com/office/2016/09/relationships/commentsIds" Target="commentsIds.xml"/><Relationship Id="rId172" Type="http://schemas.openxmlformats.org/officeDocument/2006/relationships/image" Target="media/image122.png"/><Relationship Id="rId193"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hyperlink" Target="https://metacpan.org/pod/File::Temp" TargetMode="External"/><Relationship Id="rId109" Type="http://schemas.openxmlformats.org/officeDocument/2006/relationships/image" Target="media/image75.png"/><Relationship Id="rId34" Type="http://schemas.openxmlformats.org/officeDocument/2006/relationships/hyperlink" Target="https://metacpan.org/dist/perl/view/configpm"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95.png"/><Relationship Id="rId146" Type="http://schemas.openxmlformats.org/officeDocument/2006/relationships/image" Target="media/image99.png"/><Relationship Id="rId167" Type="http://schemas.openxmlformats.org/officeDocument/2006/relationships/image" Target="media/image117.png"/><Relationship Id="rId188"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fr.wikibooks.org/wiki/Programmation_Perl/Expressions_r%C3%A9guli%C3%A8res" TargetMode="External"/><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intel.com/content/www/us/en/products/sku/120479/intel-xeon-gold-6136-processor-24-75m-cache-3-00-ghz/specifications.html" TargetMode="External"/><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hyperlink" Target="https://metacpan.org/pod/Spreadsheet::WriteExcel" TargetMode="External"/><Relationship Id="rId110" Type="http://schemas.openxmlformats.org/officeDocument/2006/relationships/hyperlink" Target="https://metacpan.org/pod/Thread::Queue::Any" TargetMode="External"/><Relationship Id="rId115" Type="http://schemas.openxmlformats.org/officeDocument/2006/relationships/image" Target="media/image80.png"/><Relationship Id="rId131" Type="http://schemas.openxmlformats.org/officeDocument/2006/relationships/image" Target="media/image92.png"/><Relationship Id="rId136" Type="http://schemas.openxmlformats.org/officeDocument/2006/relationships/hyperlink" Target="https://fr.wikipedia.org/wiki/R%C3%A9seau_local_virtuel" TargetMode="External"/><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hyperlink" Target="https://metacpan.org/pod/Thread::Queue" TargetMode="External"/><Relationship Id="rId82" Type="http://schemas.openxmlformats.org/officeDocument/2006/relationships/image" Target="media/image52.png"/><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fontTable" Target="fontTable.xml"/><Relationship Id="rId199" Type="http://schemas.microsoft.com/office/2018/08/relationships/commentsExtensible" Target="commentsExtensi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metacpan.org/pod/Net::OpenSSH" TargetMode="External"/><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yperlink" Target="https://theses.hal.science/tel-02316167/" TargetMode="External"/><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metacpan.org/pod/threads"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hyperlink" Target="https://fr.wikipedia.org/wiki/Hypoth%C3%A8se_ergodique" TargetMode="External"/><Relationship Id="rId163" Type="http://schemas.openxmlformats.org/officeDocument/2006/relationships/image" Target="media/image113.png"/><Relationship Id="rId184" Type="http://schemas.openxmlformats.org/officeDocument/2006/relationships/hyperlink" Target="https://theses.hal.science/tel-02316167/" TargetMode="External"/><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81.png"/><Relationship Id="rId137" Type="http://schemas.openxmlformats.org/officeDocument/2006/relationships/hyperlink" Target="https://fr.wikipedia.org/wiki/R%C3%A9seau_priv%C3%A9_virtuel" TargetMode="External"/><Relationship Id="rId158" Type="http://schemas.openxmlformats.org/officeDocument/2006/relationships/image" Target="media/image108.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metacpan.org/pod/Excel::Writer::XLSX" TargetMode="External"/><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microsoft.com/office/2011/relationships/people" Target="people.xml"/><Relationship Id="rId190" Type="http://schemas.openxmlformats.org/officeDocument/2006/relationships/image" Target="media/image139.png"/><Relationship Id="rId15" Type="http://schemas.openxmlformats.org/officeDocument/2006/relationships/image" Target="media/image6.png"/><Relationship Id="rId36" Type="http://schemas.openxmlformats.org/officeDocument/2006/relationships/hyperlink" Target="https://metacpan.org/pod/Net::SNMP" TargetMode="External"/><Relationship Id="rId57" Type="http://schemas.openxmlformats.org/officeDocument/2006/relationships/image" Target="media/image31.png"/><Relationship Id="rId106" Type="http://schemas.openxmlformats.org/officeDocument/2006/relationships/image" Target="media/image73.png"/><Relationship Id="rId127" Type="http://schemas.openxmlformats.org/officeDocument/2006/relationships/hyperlink" Target="https://www.cpan.org/" TargetMode="External"/><Relationship Id="rId10" Type="http://schemas.openxmlformats.org/officeDocument/2006/relationships/comments" Target="comments.xml"/><Relationship Id="rId31" Type="http://schemas.openxmlformats.org/officeDocument/2006/relationships/hyperlink" Target="https://metacpan.org/pod/Expect" TargetMode="External"/><Relationship Id="rId52" Type="http://schemas.openxmlformats.org/officeDocument/2006/relationships/image" Target="media/image27.png"/><Relationship Id="rId73" Type="http://schemas.openxmlformats.org/officeDocument/2006/relationships/hyperlink" Target="https://metacpan.org/pod/Thread::Queue" TargetMode="External"/><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96.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hyperlink" Target="https://www.intel.com/content/www/us/en/gaming/resources/hyper-thread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8E110-7F00-4B12-B250-B7DD4F7E9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67</Pages>
  <Words>20435</Words>
  <Characters>112398</Characters>
  <Application>Microsoft Office Word</Application>
  <DocSecurity>0</DocSecurity>
  <Lines>936</Lines>
  <Paragraphs>265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Alize Baudin</dc:creator>
  <cp:keywords/>
  <dc:description/>
  <cp:lastModifiedBy>Alize Baudin-Bianchini</cp:lastModifiedBy>
  <cp:revision>4</cp:revision>
  <dcterms:created xsi:type="dcterms:W3CDTF">2023-07-06T15:47:00Z</dcterms:created>
  <dcterms:modified xsi:type="dcterms:W3CDTF">2023-07-15T14:41:00Z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ffbc0b8-e97b-47d1-beac-cb0955d66f3b_Enabled">
    <vt:lpwstr>true</vt:lpwstr>
  </property>
  <property fmtid="{D5CDD505-2E9C-101B-9397-08002B2CF9AE}" pid="3" name="MSIP_Label_8ffbc0b8-e97b-47d1-beac-cb0955d66f3b_SetDate">
    <vt:lpwstr>2023-07-06T15:47:27Z</vt:lpwstr>
  </property>
  <property fmtid="{D5CDD505-2E9C-101B-9397-08002B2CF9AE}" pid="4" name="MSIP_Label_8ffbc0b8-e97b-47d1-beac-cb0955d66f3b_Method">
    <vt:lpwstr>Standard</vt:lpwstr>
  </property>
  <property fmtid="{D5CDD505-2E9C-101B-9397-08002B2CF9AE}" pid="5" name="MSIP_Label_8ffbc0b8-e97b-47d1-beac-cb0955d66f3b_Name">
    <vt:lpwstr>8ffbc0b8-e97b-47d1-beac-cb0955d66f3b</vt:lpwstr>
  </property>
  <property fmtid="{D5CDD505-2E9C-101B-9397-08002B2CF9AE}" pid="6" name="MSIP_Label_8ffbc0b8-e97b-47d1-beac-cb0955d66f3b_SiteId">
    <vt:lpwstr>614f9c25-bffa-42c7-86d8-964101f55fa2</vt:lpwstr>
  </property>
  <property fmtid="{D5CDD505-2E9C-101B-9397-08002B2CF9AE}" pid="7" name="MSIP_Label_8ffbc0b8-e97b-47d1-beac-cb0955d66f3b_ActionId">
    <vt:lpwstr>3c9d9d2f-3768-4c66-a002-05bc50502d9e</vt:lpwstr>
  </property>
  <property fmtid="{D5CDD505-2E9C-101B-9397-08002B2CF9AE}" pid="8" name="MSIP_Label_8ffbc0b8-e97b-47d1-beac-cb0955d66f3b_ContentBits">
    <vt:lpwstr>2</vt:lpwstr>
  </property>
</Properties>
</file>